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C736E6" w14:textId="77777777" w:rsidR="00CC2512" w:rsidRDefault="00CC2512">
      <w:pPr>
        <w:jc w:val="center"/>
        <w:rPr>
          <w:rFonts w:ascii="Times New Roman" w:hAnsi="Times New Roman"/>
          <w:sz w:val="72"/>
          <w:szCs w:val="144"/>
        </w:rPr>
      </w:pPr>
    </w:p>
    <w:p w14:paraId="6B92154E" w14:textId="77777777" w:rsidR="00CC2512" w:rsidRDefault="00CC2512">
      <w:pPr>
        <w:jc w:val="center"/>
        <w:rPr>
          <w:rFonts w:ascii="Times New Roman" w:hAnsi="Times New Roman"/>
          <w:sz w:val="72"/>
          <w:szCs w:val="144"/>
        </w:rPr>
      </w:pPr>
    </w:p>
    <w:p w14:paraId="5E4845FF" w14:textId="77777777" w:rsidR="00CC2512" w:rsidRDefault="00CC2512">
      <w:pPr>
        <w:jc w:val="center"/>
        <w:rPr>
          <w:rFonts w:ascii="Times New Roman" w:hAnsi="Times New Roman"/>
          <w:sz w:val="72"/>
          <w:szCs w:val="144"/>
        </w:rPr>
      </w:pPr>
    </w:p>
    <w:p w14:paraId="15B240CC" w14:textId="77777777" w:rsidR="00CC2512" w:rsidRDefault="00CC2512">
      <w:pPr>
        <w:jc w:val="center"/>
        <w:rPr>
          <w:rFonts w:ascii="Times New Roman" w:hAnsi="Times New Roman"/>
          <w:sz w:val="72"/>
          <w:szCs w:val="144"/>
        </w:rPr>
      </w:pPr>
    </w:p>
    <w:p w14:paraId="726CA0EE" w14:textId="77777777" w:rsidR="00CC2512" w:rsidRDefault="00705C2B">
      <w:pPr>
        <w:jc w:val="center"/>
        <w:rPr>
          <w:rFonts w:ascii="Times New Roman" w:hAnsi="Times New Roman"/>
          <w:sz w:val="72"/>
          <w:szCs w:val="144"/>
        </w:rPr>
      </w:pPr>
      <w:r>
        <w:rPr>
          <w:rFonts w:ascii="Times New Roman" w:hAnsi="Times New Roman"/>
          <w:sz w:val="72"/>
          <w:szCs w:val="144"/>
        </w:rPr>
        <w:t>实验报告</w:t>
      </w:r>
    </w:p>
    <w:p w14:paraId="4C66CDF6" w14:textId="77777777" w:rsidR="00CC2512" w:rsidRDefault="00CC2512">
      <w:pPr>
        <w:jc w:val="left"/>
        <w:rPr>
          <w:rFonts w:ascii="Times New Roman" w:hAnsi="Times New Roman"/>
          <w:sz w:val="36"/>
          <w:szCs w:val="36"/>
        </w:rPr>
      </w:pPr>
    </w:p>
    <w:p w14:paraId="1EF827D1" w14:textId="77777777" w:rsidR="00CC2512" w:rsidRDefault="00CC2512">
      <w:pPr>
        <w:jc w:val="left"/>
        <w:rPr>
          <w:rFonts w:ascii="Times New Roman" w:hAnsi="Times New Roman"/>
          <w:sz w:val="36"/>
          <w:szCs w:val="36"/>
        </w:rPr>
      </w:pPr>
    </w:p>
    <w:p w14:paraId="311C4169" w14:textId="77777777" w:rsidR="00CC2512" w:rsidRDefault="00CC2512">
      <w:pPr>
        <w:jc w:val="left"/>
        <w:rPr>
          <w:rFonts w:ascii="Times New Roman" w:hAnsi="Times New Roman"/>
          <w:sz w:val="36"/>
          <w:szCs w:val="36"/>
        </w:rPr>
      </w:pPr>
    </w:p>
    <w:p w14:paraId="240633BC" w14:textId="77777777" w:rsidR="00CC2512" w:rsidRDefault="00CC2512">
      <w:pPr>
        <w:jc w:val="left"/>
        <w:rPr>
          <w:rFonts w:ascii="Times New Roman" w:hAnsi="Times New Roman"/>
          <w:sz w:val="36"/>
          <w:szCs w:val="36"/>
        </w:rPr>
      </w:pPr>
    </w:p>
    <w:p w14:paraId="1CFB7DEE" w14:textId="77777777" w:rsidR="00CC2512" w:rsidRDefault="00CC2512">
      <w:pPr>
        <w:jc w:val="left"/>
        <w:rPr>
          <w:rFonts w:ascii="Times New Roman" w:hAnsi="Times New Roman"/>
          <w:sz w:val="36"/>
          <w:szCs w:val="36"/>
        </w:rPr>
      </w:pPr>
    </w:p>
    <w:p w14:paraId="771AC3A3" w14:textId="77777777" w:rsidR="00CC2512" w:rsidRDefault="00CC2512">
      <w:pPr>
        <w:jc w:val="left"/>
        <w:rPr>
          <w:rFonts w:ascii="Times New Roman" w:hAnsi="Times New Roman"/>
          <w:sz w:val="36"/>
          <w:szCs w:val="36"/>
        </w:rPr>
      </w:pPr>
    </w:p>
    <w:p w14:paraId="58D03C8C" w14:textId="77777777" w:rsidR="00CC2512" w:rsidRDefault="00CC2512">
      <w:pPr>
        <w:jc w:val="left"/>
        <w:rPr>
          <w:rFonts w:ascii="Times New Roman" w:hAnsi="Times New Roman"/>
          <w:sz w:val="36"/>
          <w:szCs w:val="36"/>
        </w:rPr>
      </w:pPr>
    </w:p>
    <w:p w14:paraId="47AFBC46" w14:textId="77777777" w:rsidR="00CC2512" w:rsidRDefault="00CC2512">
      <w:pPr>
        <w:jc w:val="left"/>
        <w:rPr>
          <w:rFonts w:ascii="Times New Roman" w:hAnsi="Times New Roman"/>
          <w:sz w:val="36"/>
          <w:szCs w:val="36"/>
        </w:rPr>
      </w:pPr>
    </w:p>
    <w:p w14:paraId="3BD6951C" w14:textId="77777777" w:rsidR="00CC2512" w:rsidRDefault="00705C2B">
      <w:pPr>
        <w:ind w:leftChars="100" w:left="210"/>
        <w:jc w:val="left"/>
        <w:rPr>
          <w:rFonts w:ascii="Times New Roman" w:hAnsi="Times New Roman"/>
          <w:sz w:val="36"/>
          <w:szCs w:val="36"/>
        </w:rPr>
      </w:pPr>
      <w:r>
        <w:rPr>
          <w:rFonts w:ascii="Times New Roman" w:hAnsi="Times New Roman"/>
          <w:b/>
          <w:bCs/>
          <w:sz w:val="36"/>
          <w:szCs w:val="36"/>
        </w:rPr>
        <w:t>实验内容：</w:t>
      </w:r>
      <w:r>
        <w:rPr>
          <w:rFonts w:ascii="Times New Roman" w:hAnsi="Times New Roman"/>
          <w:sz w:val="32"/>
          <w:szCs w:val="32"/>
          <w:u w:val="single"/>
        </w:rPr>
        <w:t xml:space="preserve">  P01</w:t>
      </w:r>
      <w:r>
        <w:rPr>
          <w:rFonts w:ascii="Times New Roman" w:hAnsi="Times New Roman"/>
          <w:sz w:val="32"/>
          <w:szCs w:val="32"/>
          <w:u w:val="single"/>
        </w:rPr>
        <w:t>左、右心室分割及评价指标计算</w:t>
      </w:r>
      <w:r>
        <w:rPr>
          <w:rFonts w:ascii="Times New Roman" w:hAnsi="Times New Roman"/>
          <w:sz w:val="32"/>
          <w:szCs w:val="32"/>
          <w:u w:val="single"/>
        </w:rPr>
        <w:t xml:space="preserve">   </w:t>
      </w:r>
      <w:r>
        <w:rPr>
          <w:rFonts w:ascii="Times New Roman" w:hAnsi="Times New Roman"/>
          <w:sz w:val="36"/>
          <w:szCs w:val="36"/>
        </w:rPr>
        <w:t xml:space="preserve">  </w:t>
      </w:r>
    </w:p>
    <w:p w14:paraId="3223182F" w14:textId="77777777" w:rsidR="00CC2512" w:rsidRDefault="00705C2B">
      <w:pPr>
        <w:ind w:leftChars="100" w:left="210"/>
        <w:jc w:val="left"/>
        <w:rPr>
          <w:rFonts w:ascii="Times New Roman" w:hAnsi="Times New Roman"/>
          <w:sz w:val="36"/>
          <w:szCs w:val="36"/>
          <w:u w:val="single"/>
        </w:rPr>
      </w:pPr>
      <w:r>
        <w:rPr>
          <w:rFonts w:ascii="Times New Roman" w:hAnsi="Times New Roman"/>
          <w:b/>
          <w:bCs/>
          <w:sz w:val="36"/>
          <w:szCs w:val="36"/>
        </w:rPr>
        <w:t>姓</w:t>
      </w:r>
      <w:r>
        <w:rPr>
          <w:rFonts w:ascii="Times New Roman" w:hAnsi="Times New Roman"/>
          <w:b/>
          <w:bCs/>
          <w:sz w:val="36"/>
          <w:szCs w:val="36"/>
        </w:rPr>
        <w:t xml:space="preserve">    </w:t>
      </w:r>
      <w:r>
        <w:rPr>
          <w:rFonts w:ascii="Times New Roman" w:hAnsi="Times New Roman"/>
          <w:b/>
          <w:bCs/>
          <w:sz w:val="36"/>
          <w:szCs w:val="36"/>
        </w:rPr>
        <w:t>名：</w:t>
      </w:r>
      <w:r>
        <w:rPr>
          <w:rFonts w:ascii="Times New Roman" w:hAnsi="Times New Roman"/>
          <w:sz w:val="32"/>
          <w:szCs w:val="32"/>
          <w:u w:val="single"/>
        </w:rPr>
        <w:t xml:space="preserve">  </w:t>
      </w:r>
      <w:r>
        <w:rPr>
          <w:rFonts w:ascii="Times New Roman" w:hAnsi="Times New Roman"/>
          <w:sz w:val="32"/>
          <w:szCs w:val="32"/>
          <w:u w:val="single"/>
        </w:rPr>
        <w:t>陈家佳</w:t>
      </w:r>
      <w:r>
        <w:rPr>
          <w:rFonts w:ascii="Times New Roman" w:hAnsi="Times New Roman"/>
          <w:sz w:val="32"/>
          <w:szCs w:val="32"/>
          <w:u w:val="single"/>
        </w:rPr>
        <w:t xml:space="preserve">  </w:t>
      </w:r>
      <w:r>
        <w:rPr>
          <w:rFonts w:ascii="Times New Roman" w:hAnsi="Times New Roman"/>
          <w:sz w:val="36"/>
          <w:szCs w:val="36"/>
          <w:u w:val="single"/>
        </w:rPr>
        <w:t xml:space="preserve">                       </w:t>
      </w:r>
    </w:p>
    <w:p w14:paraId="076381B8" w14:textId="77777777" w:rsidR="00CC2512" w:rsidRDefault="00705C2B">
      <w:pPr>
        <w:ind w:leftChars="100" w:left="210"/>
        <w:jc w:val="left"/>
        <w:rPr>
          <w:rFonts w:ascii="Times New Roman" w:hAnsi="Times New Roman"/>
          <w:sz w:val="32"/>
          <w:szCs w:val="32"/>
          <w:u w:val="single"/>
        </w:rPr>
      </w:pPr>
      <w:r>
        <w:rPr>
          <w:rFonts w:ascii="Times New Roman" w:hAnsi="Times New Roman"/>
          <w:b/>
          <w:bCs/>
          <w:sz w:val="36"/>
          <w:szCs w:val="36"/>
        </w:rPr>
        <w:t>报告时间：</w:t>
      </w:r>
      <w:r>
        <w:rPr>
          <w:rFonts w:ascii="Times New Roman" w:hAnsi="Times New Roman"/>
          <w:sz w:val="32"/>
          <w:szCs w:val="32"/>
          <w:u w:val="single"/>
        </w:rPr>
        <w:t xml:space="preserve">  2022</w:t>
      </w:r>
      <w:r>
        <w:rPr>
          <w:rFonts w:ascii="Times New Roman" w:hAnsi="Times New Roman"/>
          <w:sz w:val="32"/>
          <w:szCs w:val="32"/>
          <w:u w:val="single"/>
        </w:rPr>
        <w:t>年</w:t>
      </w:r>
      <w:r>
        <w:rPr>
          <w:rFonts w:ascii="Times New Roman" w:hAnsi="Times New Roman"/>
          <w:sz w:val="32"/>
          <w:szCs w:val="32"/>
          <w:u w:val="single"/>
        </w:rPr>
        <w:t>06</w:t>
      </w:r>
      <w:r>
        <w:rPr>
          <w:rFonts w:ascii="Times New Roman" w:hAnsi="Times New Roman"/>
          <w:sz w:val="32"/>
          <w:szCs w:val="32"/>
          <w:u w:val="single"/>
        </w:rPr>
        <w:t>月</w:t>
      </w:r>
      <w:r>
        <w:rPr>
          <w:rFonts w:ascii="Times New Roman" w:hAnsi="Times New Roman"/>
          <w:sz w:val="32"/>
          <w:szCs w:val="32"/>
          <w:u w:val="single"/>
        </w:rPr>
        <w:t>30</w:t>
      </w:r>
      <w:r>
        <w:rPr>
          <w:rFonts w:ascii="Times New Roman" w:hAnsi="Times New Roman"/>
          <w:sz w:val="32"/>
          <w:szCs w:val="32"/>
          <w:u w:val="single"/>
        </w:rPr>
        <w:t>日</w:t>
      </w:r>
      <w:r>
        <w:rPr>
          <w:rFonts w:ascii="Times New Roman" w:hAnsi="Times New Roman"/>
          <w:sz w:val="32"/>
          <w:szCs w:val="32"/>
          <w:u w:val="single"/>
        </w:rPr>
        <w:t xml:space="preserve">                 </w:t>
      </w:r>
    </w:p>
    <w:p w14:paraId="0F741DA1" w14:textId="77777777" w:rsidR="00CC2512" w:rsidRDefault="00705C2B">
      <w:pPr>
        <w:rPr>
          <w:rStyle w:val="10"/>
          <w:rFonts w:ascii="Times New Roman" w:hAnsi="Times New Roman"/>
        </w:rPr>
        <w:sectPr w:rsidR="00CC2512">
          <w:headerReference w:type="default" r:id="rId8"/>
          <w:pgSz w:w="11906" w:h="16838"/>
          <w:pgMar w:top="1440" w:right="1800" w:bottom="1440" w:left="1800" w:header="851" w:footer="992" w:gutter="0"/>
          <w:cols w:space="425"/>
          <w:titlePg/>
          <w:docGrid w:type="lines" w:linePitch="312"/>
        </w:sectPr>
      </w:pPr>
      <w:r>
        <w:rPr>
          <w:rStyle w:val="10"/>
          <w:rFonts w:ascii="Times New Roman" w:hAnsi="Times New Roman"/>
        </w:rPr>
        <w:br w:type="page"/>
      </w:r>
    </w:p>
    <w:p w14:paraId="74A15C49" w14:textId="77777777" w:rsidR="00CC2512" w:rsidRDefault="00705C2B">
      <w:pPr>
        <w:pStyle w:val="2"/>
        <w:numPr>
          <w:ilvl w:val="0"/>
          <w:numId w:val="1"/>
        </w:numPr>
        <w:rPr>
          <w:rFonts w:ascii="Times New Roman" w:eastAsia="宋体" w:hAnsi="Times New Roman"/>
        </w:rPr>
      </w:pPr>
      <w:bookmarkStart w:id="0" w:name="_Toc3733"/>
      <w:bookmarkStart w:id="1" w:name="_Toc29307"/>
      <w:bookmarkStart w:id="2" w:name="_Toc3099"/>
      <w:bookmarkStart w:id="3" w:name="_Toc353"/>
      <w:bookmarkStart w:id="4" w:name="_Toc29218"/>
      <w:bookmarkStart w:id="5" w:name="_Toc17934"/>
      <w:bookmarkStart w:id="6" w:name="_Toc19047"/>
      <w:r>
        <w:rPr>
          <w:rFonts w:ascii="Times New Roman" w:eastAsia="宋体" w:hAnsi="Times New Roman"/>
        </w:rPr>
        <w:lastRenderedPageBreak/>
        <w:t>实验内容</w:t>
      </w:r>
      <w:bookmarkEnd w:id="0"/>
      <w:bookmarkEnd w:id="1"/>
      <w:bookmarkEnd w:id="2"/>
      <w:bookmarkEnd w:id="3"/>
      <w:bookmarkEnd w:id="4"/>
      <w:bookmarkEnd w:id="5"/>
      <w:bookmarkEnd w:id="6"/>
    </w:p>
    <w:p w14:paraId="6D5E6290" w14:textId="77777777" w:rsidR="00CC2512" w:rsidRDefault="00705C2B">
      <w:pPr>
        <w:numPr>
          <w:ilvl w:val="0"/>
          <w:numId w:val="2"/>
        </w:numPr>
        <w:spacing w:line="360" w:lineRule="auto"/>
        <w:rPr>
          <w:rFonts w:ascii="Times New Roman" w:hAnsi="Times New Roman"/>
          <w:sz w:val="24"/>
        </w:rPr>
      </w:pPr>
      <w:r>
        <w:rPr>
          <w:rFonts w:ascii="Times New Roman" w:hAnsi="Times New Roman"/>
          <w:sz w:val="24"/>
        </w:rPr>
        <w:t>使用</w:t>
      </w:r>
      <w:r>
        <w:rPr>
          <w:rFonts w:ascii="Times New Roman" w:hAnsi="Times New Roman"/>
          <w:sz w:val="24"/>
        </w:rPr>
        <w:t>3D Slicer</w:t>
      </w:r>
      <w:r>
        <w:rPr>
          <w:rFonts w:ascii="Times New Roman" w:hAnsi="Times New Roman" w:hint="eastAsia"/>
          <w:sz w:val="24"/>
        </w:rPr>
        <w:t>和</w:t>
      </w:r>
      <w:proofErr w:type="spellStart"/>
      <w:r>
        <w:rPr>
          <w:rFonts w:ascii="Times New Roman" w:hAnsi="Times New Roman" w:hint="eastAsia"/>
          <w:sz w:val="24"/>
        </w:rPr>
        <w:t>labelme</w:t>
      </w:r>
      <w:proofErr w:type="spellEnd"/>
      <w:r>
        <w:rPr>
          <w:rFonts w:ascii="Times New Roman" w:hAnsi="Times New Roman"/>
          <w:sz w:val="24"/>
        </w:rPr>
        <w:t>尽可能准确地手动分割出</w:t>
      </w:r>
      <w:r>
        <w:rPr>
          <w:rFonts w:ascii="Times New Roman" w:hAnsi="Times New Roman"/>
          <w:sz w:val="24"/>
        </w:rPr>
        <w:t>01</w:t>
      </w:r>
      <w:r>
        <w:rPr>
          <w:rFonts w:ascii="Times New Roman" w:hAnsi="Times New Roman"/>
          <w:sz w:val="24"/>
        </w:rPr>
        <w:t>号病人</w:t>
      </w:r>
      <w:r>
        <w:rPr>
          <w:rFonts w:ascii="Times New Roman" w:hAnsi="Times New Roman"/>
          <w:sz w:val="24"/>
        </w:rPr>
        <w:t>280</w:t>
      </w:r>
      <w:r>
        <w:rPr>
          <w:rFonts w:ascii="Times New Roman" w:hAnsi="Times New Roman"/>
          <w:sz w:val="24"/>
        </w:rPr>
        <w:t>张心脏</w:t>
      </w:r>
      <w:r>
        <w:rPr>
          <w:rFonts w:ascii="Times New Roman" w:hAnsi="Times New Roman"/>
          <w:sz w:val="24"/>
        </w:rPr>
        <w:t>MRI</w:t>
      </w:r>
      <w:r>
        <w:rPr>
          <w:rFonts w:ascii="Times New Roman" w:hAnsi="Times New Roman"/>
          <w:sz w:val="24"/>
        </w:rPr>
        <w:t>中的左心室和右心室。</w:t>
      </w:r>
    </w:p>
    <w:p w14:paraId="58F82CDD" w14:textId="77777777" w:rsidR="00CC2512" w:rsidRDefault="00705C2B">
      <w:pPr>
        <w:numPr>
          <w:ilvl w:val="0"/>
          <w:numId w:val="2"/>
        </w:numPr>
        <w:spacing w:line="360" w:lineRule="auto"/>
        <w:rPr>
          <w:rFonts w:ascii="Times New Roman" w:hAnsi="Times New Roman"/>
          <w:sz w:val="24"/>
        </w:rPr>
      </w:pPr>
      <w:r>
        <w:rPr>
          <w:rFonts w:ascii="Times New Roman" w:hAnsi="Times New Roman"/>
          <w:sz w:val="24"/>
        </w:rPr>
        <w:t>计算步骤</w:t>
      </w:r>
      <w:r>
        <w:rPr>
          <w:rFonts w:ascii="Times New Roman" w:hAnsi="Times New Roman"/>
          <w:sz w:val="24"/>
        </w:rPr>
        <w:t>1</w:t>
      </w:r>
      <w:r>
        <w:rPr>
          <w:rFonts w:ascii="Times New Roman" w:hAnsi="Times New Roman"/>
          <w:sz w:val="24"/>
        </w:rPr>
        <w:t>中手动分割的右心室结果与专家分割的右心室结果的</w:t>
      </w:r>
      <w:r>
        <w:rPr>
          <w:rFonts w:ascii="Times New Roman" w:hAnsi="Times New Roman"/>
          <w:sz w:val="24"/>
        </w:rPr>
        <w:t>Dice</w:t>
      </w:r>
      <w:r>
        <w:rPr>
          <w:rFonts w:ascii="Times New Roman" w:hAnsi="Times New Roman"/>
          <w:sz w:val="24"/>
        </w:rPr>
        <w:t>、</w:t>
      </w:r>
      <w:proofErr w:type="spellStart"/>
      <w:r>
        <w:rPr>
          <w:rFonts w:ascii="Times New Roman" w:hAnsi="Times New Roman"/>
          <w:sz w:val="24"/>
        </w:rPr>
        <w:t>Iou</w:t>
      </w:r>
      <w:proofErr w:type="spellEnd"/>
      <w:r>
        <w:rPr>
          <w:rFonts w:ascii="Times New Roman" w:hAnsi="Times New Roman"/>
          <w:sz w:val="24"/>
        </w:rPr>
        <w:t>、</w:t>
      </w:r>
      <w:proofErr w:type="spellStart"/>
      <w:r>
        <w:rPr>
          <w:rFonts w:ascii="Times New Roman" w:hAnsi="Times New Roman"/>
          <w:sz w:val="24"/>
        </w:rPr>
        <w:t>ppv</w:t>
      </w:r>
      <w:proofErr w:type="spellEnd"/>
      <w:r>
        <w:rPr>
          <w:rFonts w:ascii="Times New Roman" w:hAnsi="Times New Roman"/>
          <w:sz w:val="24"/>
        </w:rPr>
        <w:t>、</w:t>
      </w:r>
      <w:r>
        <w:rPr>
          <w:rFonts w:ascii="Times New Roman" w:hAnsi="Times New Roman"/>
          <w:sz w:val="24"/>
        </w:rPr>
        <w:t>Sensitivity</w:t>
      </w:r>
      <w:r>
        <w:rPr>
          <w:rFonts w:ascii="Times New Roman" w:hAnsi="Times New Roman"/>
          <w:sz w:val="24"/>
        </w:rPr>
        <w:t>评价指标。</w:t>
      </w:r>
    </w:p>
    <w:p w14:paraId="43DE128C" w14:textId="77777777" w:rsidR="00CC2512" w:rsidRDefault="00705C2B">
      <w:pPr>
        <w:numPr>
          <w:ilvl w:val="0"/>
          <w:numId w:val="2"/>
        </w:numPr>
        <w:spacing w:line="360" w:lineRule="auto"/>
        <w:rPr>
          <w:rFonts w:ascii="Times New Roman" w:hAnsi="Times New Roman"/>
          <w:sz w:val="24"/>
        </w:rPr>
      </w:pPr>
      <w:r>
        <w:rPr>
          <w:rFonts w:ascii="Times New Roman" w:hAnsi="Times New Roman"/>
          <w:sz w:val="24"/>
        </w:rPr>
        <w:t>使用算法实现自动分割出</w:t>
      </w:r>
      <w:r>
        <w:rPr>
          <w:rFonts w:ascii="Times New Roman" w:hAnsi="Times New Roman"/>
          <w:sz w:val="24"/>
        </w:rPr>
        <w:t>01</w:t>
      </w:r>
      <w:r>
        <w:rPr>
          <w:rFonts w:ascii="Times New Roman" w:hAnsi="Times New Roman"/>
          <w:sz w:val="24"/>
        </w:rPr>
        <w:t>号病人</w:t>
      </w:r>
      <w:r>
        <w:rPr>
          <w:rFonts w:ascii="Times New Roman" w:hAnsi="Times New Roman"/>
          <w:sz w:val="24"/>
        </w:rPr>
        <w:t>MRI</w:t>
      </w:r>
      <w:r>
        <w:rPr>
          <w:rFonts w:ascii="Times New Roman" w:hAnsi="Times New Roman"/>
          <w:sz w:val="24"/>
        </w:rPr>
        <w:t>图像中的右心室，计算自动分割的右心室结果与专家分割的右心室结果的</w:t>
      </w:r>
      <w:r>
        <w:rPr>
          <w:rFonts w:ascii="Times New Roman" w:hAnsi="Times New Roman"/>
          <w:sz w:val="24"/>
        </w:rPr>
        <w:t>Dice</w:t>
      </w:r>
      <w:r>
        <w:rPr>
          <w:rFonts w:ascii="Times New Roman" w:hAnsi="Times New Roman"/>
          <w:sz w:val="24"/>
        </w:rPr>
        <w:t>、</w:t>
      </w:r>
      <w:proofErr w:type="spellStart"/>
      <w:r>
        <w:rPr>
          <w:rFonts w:ascii="Times New Roman" w:hAnsi="Times New Roman"/>
          <w:sz w:val="24"/>
        </w:rPr>
        <w:t>Iou</w:t>
      </w:r>
      <w:proofErr w:type="spellEnd"/>
      <w:r>
        <w:rPr>
          <w:rFonts w:ascii="Times New Roman" w:hAnsi="Times New Roman"/>
          <w:sz w:val="24"/>
        </w:rPr>
        <w:t>、</w:t>
      </w:r>
      <w:proofErr w:type="spellStart"/>
      <w:r>
        <w:rPr>
          <w:rFonts w:ascii="Times New Roman" w:hAnsi="Times New Roman"/>
          <w:sz w:val="24"/>
        </w:rPr>
        <w:t>ppv</w:t>
      </w:r>
      <w:proofErr w:type="spellEnd"/>
      <w:r>
        <w:rPr>
          <w:rFonts w:ascii="Times New Roman" w:hAnsi="Times New Roman"/>
          <w:sz w:val="24"/>
        </w:rPr>
        <w:t>、</w:t>
      </w:r>
      <w:r>
        <w:rPr>
          <w:rFonts w:ascii="Times New Roman" w:hAnsi="Times New Roman"/>
          <w:sz w:val="24"/>
        </w:rPr>
        <w:t>Sensitivity</w:t>
      </w:r>
      <w:r>
        <w:rPr>
          <w:rFonts w:ascii="Times New Roman" w:hAnsi="Times New Roman"/>
          <w:sz w:val="24"/>
        </w:rPr>
        <w:t>评价指标。</w:t>
      </w:r>
    </w:p>
    <w:p w14:paraId="397A4CCB" w14:textId="77777777" w:rsidR="00CC2512" w:rsidRDefault="00705C2B">
      <w:pPr>
        <w:pStyle w:val="2"/>
        <w:numPr>
          <w:ilvl w:val="0"/>
          <w:numId w:val="1"/>
        </w:numPr>
        <w:rPr>
          <w:rFonts w:ascii="Times New Roman" w:eastAsia="宋体" w:hAnsi="Times New Roman"/>
        </w:rPr>
      </w:pPr>
      <w:bookmarkStart w:id="7" w:name="_Toc8745"/>
      <w:bookmarkStart w:id="8" w:name="_Toc7939"/>
      <w:bookmarkStart w:id="9" w:name="_Toc26873"/>
      <w:bookmarkStart w:id="10" w:name="_Toc7726"/>
      <w:bookmarkStart w:id="11" w:name="_Toc22683"/>
      <w:bookmarkStart w:id="12" w:name="_Toc17671"/>
      <w:bookmarkStart w:id="13" w:name="_Toc25592"/>
      <w:r>
        <w:rPr>
          <w:rFonts w:ascii="Times New Roman" w:eastAsia="宋体" w:hAnsi="Times New Roman"/>
        </w:rPr>
        <w:t>实验环境</w:t>
      </w:r>
      <w:bookmarkEnd w:id="7"/>
      <w:bookmarkEnd w:id="8"/>
      <w:bookmarkEnd w:id="9"/>
      <w:bookmarkEnd w:id="10"/>
      <w:bookmarkEnd w:id="11"/>
      <w:bookmarkEnd w:id="12"/>
      <w:bookmarkEnd w:id="13"/>
    </w:p>
    <w:p w14:paraId="23E0C99C" w14:textId="77777777" w:rsidR="00CC2512" w:rsidRDefault="00705C2B">
      <w:pPr>
        <w:numPr>
          <w:ilvl w:val="0"/>
          <w:numId w:val="3"/>
        </w:numPr>
        <w:spacing w:line="360" w:lineRule="auto"/>
        <w:rPr>
          <w:rFonts w:ascii="Times New Roman" w:hAnsi="Times New Roman"/>
          <w:sz w:val="24"/>
        </w:rPr>
      </w:pPr>
      <w:r>
        <w:rPr>
          <w:rFonts w:ascii="Times New Roman" w:hAnsi="Times New Roman"/>
          <w:sz w:val="24"/>
        </w:rPr>
        <w:t>操作系统：</w:t>
      </w:r>
      <w:r>
        <w:rPr>
          <w:rFonts w:ascii="Times New Roman" w:hAnsi="Times New Roman"/>
          <w:sz w:val="24"/>
        </w:rPr>
        <w:t>Win 10</w:t>
      </w:r>
    </w:p>
    <w:p w14:paraId="01A3328D" w14:textId="77777777" w:rsidR="00CC2512" w:rsidRDefault="00705C2B">
      <w:pPr>
        <w:numPr>
          <w:ilvl w:val="0"/>
          <w:numId w:val="3"/>
        </w:numPr>
        <w:spacing w:line="360" w:lineRule="auto"/>
        <w:rPr>
          <w:rFonts w:ascii="Times New Roman" w:hAnsi="Times New Roman"/>
          <w:sz w:val="24"/>
        </w:rPr>
      </w:pPr>
      <w:r>
        <w:rPr>
          <w:rFonts w:ascii="Times New Roman" w:hAnsi="Times New Roman"/>
          <w:sz w:val="24"/>
        </w:rPr>
        <w:t>3D Slicer: Slicer-5.1.0-2022-05-13-win-amd64</w:t>
      </w:r>
    </w:p>
    <w:p w14:paraId="6CD70CA2" w14:textId="77777777" w:rsidR="00CC2512" w:rsidRDefault="00705C2B">
      <w:pPr>
        <w:numPr>
          <w:ilvl w:val="0"/>
          <w:numId w:val="3"/>
        </w:numPr>
        <w:spacing w:line="360" w:lineRule="auto"/>
        <w:rPr>
          <w:rFonts w:ascii="Times New Roman" w:hAnsi="Times New Roman"/>
          <w:sz w:val="24"/>
        </w:rPr>
      </w:pPr>
      <w:proofErr w:type="spellStart"/>
      <w:r>
        <w:rPr>
          <w:rFonts w:ascii="Times New Roman" w:hAnsi="Times New Roman" w:hint="eastAsia"/>
          <w:sz w:val="24"/>
        </w:rPr>
        <w:t>labelme</w:t>
      </w:r>
      <w:proofErr w:type="spellEnd"/>
      <w:r>
        <w:rPr>
          <w:rFonts w:ascii="Times New Roman" w:hAnsi="Times New Roman" w:hint="eastAsia"/>
          <w:sz w:val="24"/>
        </w:rPr>
        <w:t xml:space="preserve">: </w:t>
      </w:r>
      <w:proofErr w:type="spellStart"/>
      <w:r>
        <w:rPr>
          <w:rFonts w:ascii="Times New Roman" w:hAnsi="Times New Roman" w:hint="eastAsia"/>
          <w:sz w:val="24"/>
        </w:rPr>
        <w:t>labelme</w:t>
      </w:r>
      <w:proofErr w:type="spellEnd"/>
      <w:r>
        <w:rPr>
          <w:rFonts w:ascii="Times New Roman" w:hAnsi="Times New Roman" w:hint="eastAsia"/>
          <w:sz w:val="24"/>
        </w:rPr>
        <w:t xml:space="preserve"> </w:t>
      </w:r>
      <w:r>
        <w:rPr>
          <w:rFonts w:ascii="Times New Roman" w:hAnsi="Times New Roman"/>
          <w:sz w:val="24"/>
        </w:rPr>
        <w:t>4.</w:t>
      </w:r>
      <w:r>
        <w:rPr>
          <w:rFonts w:ascii="Times New Roman" w:hAnsi="Times New Roman"/>
          <w:sz w:val="24"/>
        </w:rPr>
        <w:t>5.6</w:t>
      </w:r>
    </w:p>
    <w:p w14:paraId="110C92A6" w14:textId="77777777" w:rsidR="00CC2512" w:rsidRDefault="00705C2B">
      <w:pPr>
        <w:numPr>
          <w:ilvl w:val="0"/>
          <w:numId w:val="3"/>
        </w:numPr>
        <w:spacing w:line="360" w:lineRule="auto"/>
        <w:rPr>
          <w:rFonts w:ascii="Times New Roman" w:hAnsi="Times New Roman"/>
          <w:sz w:val="24"/>
        </w:rPr>
      </w:pPr>
      <w:r>
        <w:rPr>
          <w:rFonts w:ascii="Times New Roman" w:hAnsi="Times New Roman" w:hint="eastAsia"/>
          <w:sz w:val="24"/>
        </w:rPr>
        <w:t>Anaconda: Anaconda3-2022.05-Windows-x86_64</w:t>
      </w:r>
    </w:p>
    <w:p w14:paraId="2A62A99F" w14:textId="77777777" w:rsidR="00CC2512" w:rsidRDefault="00705C2B">
      <w:pPr>
        <w:numPr>
          <w:ilvl w:val="0"/>
          <w:numId w:val="3"/>
        </w:numPr>
        <w:spacing w:line="360" w:lineRule="auto"/>
        <w:rPr>
          <w:rFonts w:ascii="Times New Roman" w:hAnsi="Times New Roman"/>
          <w:sz w:val="24"/>
        </w:rPr>
      </w:pPr>
      <w:r>
        <w:rPr>
          <w:rFonts w:ascii="Times New Roman" w:hAnsi="Times New Roman"/>
          <w:sz w:val="24"/>
        </w:rPr>
        <w:t>Python: python-3.10.5-amd64</w:t>
      </w:r>
    </w:p>
    <w:p w14:paraId="2611FEE6" w14:textId="14E5C411" w:rsidR="00CC2512" w:rsidRDefault="00705C2B">
      <w:pPr>
        <w:numPr>
          <w:ilvl w:val="0"/>
          <w:numId w:val="3"/>
        </w:numPr>
        <w:spacing w:line="360" w:lineRule="auto"/>
        <w:rPr>
          <w:ins w:id="14" w:author="杜 秀全" w:date="2022-07-06T10:27:00Z"/>
          <w:rFonts w:ascii="Times New Roman" w:hAnsi="Times New Roman"/>
          <w:sz w:val="24"/>
        </w:rPr>
      </w:pPr>
      <w:r>
        <w:rPr>
          <w:rFonts w:ascii="Times New Roman" w:hAnsi="Times New Roman"/>
          <w:sz w:val="24"/>
        </w:rPr>
        <w:t>PyCharm: pycharm-community-2022.1.2</w:t>
      </w:r>
    </w:p>
    <w:p w14:paraId="4D9F7AC5" w14:textId="7F0A83DC" w:rsidR="002F0BF2" w:rsidRDefault="002F0BF2">
      <w:pPr>
        <w:numPr>
          <w:ilvl w:val="0"/>
          <w:numId w:val="3"/>
        </w:numPr>
        <w:spacing w:line="360" w:lineRule="auto"/>
        <w:rPr>
          <w:rFonts w:ascii="Times New Roman" w:hAnsi="Times New Roman"/>
          <w:sz w:val="24"/>
        </w:rPr>
      </w:pPr>
      <w:ins w:id="15" w:author="杜 秀全" w:date="2022-07-06T10:27:00Z">
        <w:r>
          <w:rPr>
            <w:rFonts w:ascii="Times New Roman" w:hAnsi="Times New Roman" w:hint="eastAsia"/>
            <w:sz w:val="24"/>
          </w:rPr>
          <w:t>此处你应该少了一个深度学习平台</w:t>
        </w:r>
      </w:ins>
    </w:p>
    <w:p w14:paraId="1B6C71A2" w14:textId="77777777" w:rsidR="00CC2512" w:rsidRDefault="00705C2B">
      <w:pPr>
        <w:pStyle w:val="2"/>
        <w:numPr>
          <w:ilvl w:val="0"/>
          <w:numId w:val="1"/>
        </w:numPr>
        <w:rPr>
          <w:rFonts w:ascii="Times New Roman" w:eastAsia="宋体" w:hAnsi="Times New Roman"/>
        </w:rPr>
      </w:pPr>
      <w:bookmarkStart w:id="16" w:name="_Toc32193"/>
      <w:bookmarkStart w:id="17" w:name="_Toc2027"/>
      <w:bookmarkStart w:id="18" w:name="_Toc5608"/>
      <w:bookmarkStart w:id="19" w:name="_Toc15013"/>
      <w:bookmarkStart w:id="20" w:name="_Toc16459"/>
      <w:bookmarkStart w:id="21" w:name="_Toc27797"/>
      <w:bookmarkStart w:id="22" w:name="_Toc27530"/>
      <w:r>
        <w:rPr>
          <w:rFonts w:ascii="Times New Roman" w:eastAsia="宋体" w:hAnsi="Times New Roman"/>
        </w:rPr>
        <w:t>实验数据</w:t>
      </w:r>
      <w:bookmarkEnd w:id="16"/>
      <w:bookmarkEnd w:id="17"/>
      <w:bookmarkEnd w:id="18"/>
      <w:bookmarkEnd w:id="19"/>
      <w:bookmarkEnd w:id="20"/>
      <w:bookmarkEnd w:id="21"/>
      <w:bookmarkEnd w:id="22"/>
    </w:p>
    <w:p w14:paraId="2A50108C" w14:textId="77777777" w:rsidR="00CC2512" w:rsidRDefault="00705C2B">
      <w:pPr>
        <w:numPr>
          <w:ilvl w:val="0"/>
          <w:numId w:val="4"/>
        </w:numPr>
        <w:spacing w:line="360" w:lineRule="auto"/>
        <w:rPr>
          <w:rFonts w:ascii="Times New Roman" w:hAnsi="Times New Roman"/>
          <w:sz w:val="24"/>
        </w:rPr>
      </w:pPr>
      <w:r>
        <w:rPr>
          <w:rFonts w:ascii="Times New Roman" w:hAnsi="Times New Roman"/>
          <w:sz w:val="24"/>
        </w:rPr>
        <w:t>01</w:t>
      </w:r>
      <w:r>
        <w:rPr>
          <w:rFonts w:ascii="Times New Roman" w:hAnsi="Times New Roman"/>
          <w:sz w:val="24"/>
        </w:rPr>
        <w:t>号病人的</w:t>
      </w:r>
      <w:r>
        <w:rPr>
          <w:rFonts w:ascii="Times New Roman" w:hAnsi="Times New Roman"/>
          <w:sz w:val="24"/>
        </w:rPr>
        <w:t>280</w:t>
      </w:r>
      <w:r>
        <w:rPr>
          <w:rFonts w:ascii="Times New Roman" w:hAnsi="Times New Roman" w:hint="eastAsia"/>
          <w:sz w:val="24"/>
        </w:rPr>
        <w:t>份</w:t>
      </w:r>
      <w:r>
        <w:rPr>
          <w:rFonts w:ascii="Times New Roman" w:hAnsi="Times New Roman"/>
          <w:sz w:val="24"/>
        </w:rPr>
        <w:t>心脏</w:t>
      </w:r>
      <w:r>
        <w:rPr>
          <w:rFonts w:ascii="Times New Roman" w:hAnsi="Times New Roman"/>
          <w:sz w:val="24"/>
        </w:rPr>
        <w:t>MRI</w:t>
      </w:r>
      <w:r>
        <w:rPr>
          <w:rFonts w:ascii="Times New Roman" w:hAnsi="Times New Roman"/>
          <w:sz w:val="24"/>
        </w:rPr>
        <w:t>文件（</w:t>
      </w:r>
      <w:r>
        <w:rPr>
          <w:rFonts w:ascii="Times New Roman" w:hAnsi="Times New Roman"/>
          <w:sz w:val="24"/>
        </w:rPr>
        <w:t>DICOM</w:t>
      </w:r>
      <w:r>
        <w:rPr>
          <w:rFonts w:ascii="Times New Roman" w:hAnsi="Times New Roman"/>
          <w:sz w:val="24"/>
        </w:rPr>
        <w:t>格式）</w:t>
      </w:r>
      <w:r>
        <w:rPr>
          <w:rFonts w:ascii="Times New Roman" w:hAnsi="Times New Roman" w:hint="eastAsia"/>
          <w:sz w:val="24"/>
        </w:rPr>
        <w:t>，</w:t>
      </w:r>
      <w:r>
        <w:rPr>
          <w:rFonts w:ascii="Times New Roman" w:hAnsi="Times New Roman" w:hint="eastAsia"/>
          <w:sz w:val="24"/>
        </w:rPr>
        <w:t>图</w:t>
      </w:r>
      <w:r>
        <w:rPr>
          <w:rFonts w:ascii="Times New Roman" w:hAnsi="Times New Roman" w:hint="eastAsia"/>
          <w:sz w:val="24"/>
        </w:rPr>
        <w:t>1</w:t>
      </w:r>
      <w:r>
        <w:rPr>
          <w:rFonts w:ascii="Times New Roman" w:hAnsi="Times New Roman" w:hint="eastAsia"/>
          <w:sz w:val="24"/>
        </w:rPr>
        <w:t>所示的是</w:t>
      </w:r>
      <w:r>
        <w:rPr>
          <w:rFonts w:ascii="Times New Roman" w:hAnsi="Times New Roman" w:hint="eastAsia"/>
          <w:sz w:val="24"/>
        </w:rPr>
        <w:t>280</w:t>
      </w:r>
      <w:r>
        <w:rPr>
          <w:rFonts w:ascii="Times New Roman" w:hAnsi="Times New Roman" w:hint="eastAsia"/>
          <w:sz w:val="24"/>
        </w:rPr>
        <w:t>份文件的部分文件。</w:t>
      </w:r>
    </w:p>
    <w:p w14:paraId="5C978347" w14:textId="77777777" w:rsidR="00CC2512" w:rsidRDefault="00705C2B">
      <w:pPr>
        <w:spacing w:line="360" w:lineRule="auto"/>
        <w:ind w:left="420"/>
        <w:jc w:val="center"/>
      </w:pPr>
      <w:r>
        <w:rPr>
          <w:noProof/>
        </w:rPr>
        <w:lastRenderedPageBreak/>
        <w:drawing>
          <wp:inline distT="0" distB="0" distL="114300" distR="114300" wp14:anchorId="2615C010" wp14:editId="2B75DED6">
            <wp:extent cx="3365500" cy="2472690"/>
            <wp:effectExtent l="0" t="0" r="6350" b="3810"/>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9"/>
                    <a:stretch>
                      <a:fillRect/>
                    </a:stretch>
                  </pic:blipFill>
                  <pic:spPr>
                    <a:xfrm>
                      <a:off x="0" y="0"/>
                      <a:ext cx="3365500" cy="2472690"/>
                    </a:xfrm>
                    <a:prstGeom prst="rect">
                      <a:avLst/>
                    </a:prstGeom>
                    <a:noFill/>
                    <a:ln>
                      <a:noFill/>
                    </a:ln>
                  </pic:spPr>
                </pic:pic>
              </a:graphicData>
            </a:graphic>
          </wp:inline>
        </w:drawing>
      </w:r>
    </w:p>
    <w:p w14:paraId="3B943261" w14:textId="77777777" w:rsidR="00CC2512" w:rsidRDefault="00705C2B">
      <w:pPr>
        <w:spacing w:line="360" w:lineRule="auto"/>
        <w:ind w:left="420"/>
        <w:jc w:val="center"/>
        <w:rPr>
          <w:szCs w:val="21"/>
        </w:rPr>
      </w:pPr>
      <w:r>
        <w:rPr>
          <w:rFonts w:ascii="Times New Roman" w:hAnsi="Times New Roman" w:hint="eastAsia"/>
          <w:szCs w:val="21"/>
        </w:rPr>
        <w:t>图</w:t>
      </w:r>
      <w:r>
        <w:rPr>
          <w:rFonts w:ascii="Times New Roman" w:hAnsi="Times New Roman" w:hint="eastAsia"/>
          <w:szCs w:val="21"/>
        </w:rPr>
        <w:t>1</w:t>
      </w:r>
    </w:p>
    <w:p w14:paraId="3F5D892E" w14:textId="0C6FD1AB" w:rsidR="00CC2512" w:rsidRDefault="00705C2B">
      <w:pPr>
        <w:numPr>
          <w:ilvl w:val="0"/>
          <w:numId w:val="4"/>
        </w:numPr>
        <w:spacing w:line="360" w:lineRule="auto"/>
        <w:rPr>
          <w:rFonts w:ascii="Times New Roman" w:hAnsi="Times New Roman"/>
          <w:sz w:val="24"/>
        </w:rPr>
      </w:pPr>
      <w:r>
        <w:rPr>
          <w:rFonts w:ascii="Times New Roman" w:hAnsi="Times New Roman"/>
          <w:sz w:val="24"/>
        </w:rPr>
        <w:t>专家分割的</w:t>
      </w:r>
      <w:r>
        <w:rPr>
          <w:rFonts w:ascii="Times New Roman" w:hAnsi="Times New Roman"/>
          <w:sz w:val="24"/>
        </w:rPr>
        <w:t>16</w:t>
      </w:r>
      <w:r>
        <w:rPr>
          <w:rFonts w:ascii="Times New Roman" w:hAnsi="Times New Roman"/>
          <w:sz w:val="24"/>
        </w:rPr>
        <w:t>张（</w:t>
      </w:r>
      <w:ins w:id="23" w:author="杜 秀全" w:date="2022-07-06T10:28:00Z">
        <w:r w:rsidR="002F0BF2">
          <w:rPr>
            <w:rFonts w:ascii="Times New Roman" w:hAnsi="Times New Roman" w:hint="eastAsia"/>
            <w:sz w:val="24"/>
          </w:rPr>
          <w:t>(</w:t>
        </w:r>
      </w:ins>
      <w:r>
        <w:rPr>
          <w:rFonts w:ascii="Times New Roman" w:hAnsi="Times New Roman"/>
          <w:sz w:val="24"/>
        </w:rPr>
        <w:t>1</w:t>
      </w:r>
      <w:ins w:id="24" w:author="杜 秀全" w:date="2022-07-06T10:28:00Z">
        <w:r w:rsidR="002F0BF2">
          <w:rPr>
            <w:rFonts w:ascii="Times New Roman" w:hAnsi="Times New Roman"/>
            <w:sz w:val="24"/>
          </w:rPr>
          <w:t>)</w:t>
        </w:r>
      </w:ins>
      <w:r>
        <w:rPr>
          <w:rFonts w:ascii="Times New Roman" w:hAnsi="Times New Roman"/>
          <w:sz w:val="24"/>
        </w:rPr>
        <w:t>中</w:t>
      </w:r>
      <w:r>
        <w:rPr>
          <w:rFonts w:ascii="Times New Roman" w:hAnsi="Times New Roman"/>
          <w:sz w:val="24"/>
        </w:rPr>
        <w:t>280</w:t>
      </w:r>
      <w:r>
        <w:rPr>
          <w:rFonts w:ascii="Times New Roman" w:hAnsi="Times New Roman"/>
          <w:sz w:val="24"/>
        </w:rPr>
        <w:t>张中的</w:t>
      </w:r>
      <w:r>
        <w:rPr>
          <w:rFonts w:ascii="Times New Roman" w:hAnsi="Times New Roman"/>
          <w:sz w:val="24"/>
        </w:rPr>
        <w:t>16</w:t>
      </w:r>
      <w:r>
        <w:rPr>
          <w:rFonts w:ascii="Times New Roman" w:hAnsi="Times New Roman"/>
          <w:sz w:val="24"/>
        </w:rPr>
        <w:t>张）</w:t>
      </w:r>
      <w:r>
        <w:rPr>
          <w:rFonts w:ascii="Times New Roman" w:hAnsi="Times New Roman"/>
          <w:sz w:val="24"/>
        </w:rPr>
        <w:t>01</w:t>
      </w:r>
      <w:r>
        <w:rPr>
          <w:rFonts w:ascii="Times New Roman" w:hAnsi="Times New Roman"/>
          <w:sz w:val="24"/>
        </w:rPr>
        <w:t>号病人右心室图片（</w:t>
      </w:r>
      <w:proofErr w:type="spellStart"/>
      <w:r>
        <w:rPr>
          <w:rFonts w:ascii="Times New Roman" w:hAnsi="Times New Roman"/>
          <w:sz w:val="24"/>
        </w:rPr>
        <w:t>png</w:t>
      </w:r>
      <w:proofErr w:type="spellEnd"/>
      <w:r>
        <w:rPr>
          <w:rFonts w:ascii="Times New Roman" w:hAnsi="Times New Roman"/>
          <w:sz w:val="24"/>
        </w:rPr>
        <w:t>格式）</w:t>
      </w:r>
      <w:r>
        <w:rPr>
          <w:rFonts w:ascii="Times New Roman" w:hAnsi="Times New Roman" w:hint="eastAsia"/>
          <w:sz w:val="24"/>
        </w:rPr>
        <w:t>，</w:t>
      </w:r>
      <w:r>
        <w:rPr>
          <w:rFonts w:ascii="Times New Roman" w:hAnsi="Times New Roman" w:hint="eastAsia"/>
          <w:sz w:val="24"/>
        </w:rPr>
        <w:t>图</w:t>
      </w:r>
      <w:r>
        <w:rPr>
          <w:rFonts w:ascii="Times New Roman" w:hAnsi="Times New Roman" w:hint="eastAsia"/>
          <w:sz w:val="24"/>
        </w:rPr>
        <w:t>2</w:t>
      </w:r>
      <w:r>
        <w:rPr>
          <w:rFonts w:ascii="Times New Roman" w:hAnsi="Times New Roman" w:hint="eastAsia"/>
          <w:sz w:val="24"/>
        </w:rPr>
        <w:t>所示的是</w:t>
      </w:r>
      <w:r>
        <w:rPr>
          <w:rFonts w:ascii="Times New Roman" w:hAnsi="Times New Roman"/>
          <w:sz w:val="24"/>
        </w:rPr>
        <w:t>专家分割的</w:t>
      </w:r>
      <w:r>
        <w:rPr>
          <w:rFonts w:ascii="Times New Roman" w:hAnsi="Times New Roman"/>
          <w:sz w:val="24"/>
        </w:rPr>
        <w:t>16</w:t>
      </w:r>
      <w:r>
        <w:rPr>
          <w:rFonts w:ascii="Times New Roman" w:hAnsi="Times New Roman"/>
          <w:sz w:val="24"/>
        </w:rPr>
        <w:t>张</w:t>
      </w:r>
      <w:r>
        <w:rPr>
          <w:rFonts w:ascii="Times New Roman" w:hAnsi="Times New Roman"/>
          <w:sz w:val="24"/>
        </w:rPr>
        <w:t>01</w:t>
      </w:r>
      <w:r>
        <w:rPr>
          <w:rFonts w:ascii="Times New Roman" w:hAnsi="Times New Roman"/>
          <w:sz w:val="24"/>
        </w:rPr>
        <w:t>号病人右心室图片</w:t>
      </w:r>
      <w:r>
        <w:rPr>
          <w:rFonts w:ascii="Times New Roman" w:hAnsi="Times New Roman" w:hint="eastAsia"/>
          <w:sz w:val="24"/>
        </w:rPr>
        <w:t>。</w:t>
      </w:r>
      <w:r>
        <w:rPr>
          <w:rFonts w:ascii="Times New Roman" w:hAnsi="Times New Roman" w:hint="eastAsia"/>
          <w:sz w:val="24"/>
        </w:rPr>
        <w:t xml:space="preserve"> </w:t>
      </w:r>
    </w:p>
    <w:p w14:paraId="026490AB" w14:textId="77777777" w:rsidR="00CC2512" w:rsidRDefault="00705C2B">
      <w:pPr>
        <w:spacing w:line="360" w:lineRule="auto"/>
        <w:ind w:left="420"/>
        <w:jc w:val="center"/>
        <w:rPr>
          <w:rFonts w:ascii="Times New Roman" w:hAnsi="Times New Roman"/>
          <w:sz w:val="24"/>
        </w:rPr>
      </w:pPr>
      <w:r>
        <w:rPr>
          <w:noProof/>
        </w:rPr>
        <w:drawing>
          <wp:inline distT="0" distB="0" distL="114300" distR="114300" wp14:anchorId="63F273FC" wp14:editId="675865E2">
            <wp:extent cx="3407410" cy="2863215"/>
            <wp:effectExtent l="0" t="0" r="2540" b="13335"/>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10"/>
                    <a:stretch>
                      <a:fillRect/>
                    </a:stretch>
                  </pic:blipFill>
                  <pic:spPr>
                    <a:xfrm>
                      <a:off x="0" y="0"/>
                      <a:ext cx="3407410" cy="2863215"/>
                    </a:xfrm>
                    <a:prstGeom prst="rect">
                      <a:avLst/>
                    </a:prstGeom>
                    <a:noFill/>
                    <a:ln>
                      <a:noFill/>
                    </a:ln>
                  </pic:spPr>
                </pic:pic>
              </a:graphicData>
            </a:graphic>
          </wp:inline>
        </w:drawing>
      </w:r>
    </w:p>
    <w:p w14:paraId="670E9343" w14:textId="77777777" w:rsidR="00CC2512" w:rsidRDefault="00705C2B">
      <w:pPr>
        <w:spacing w:line="360" w:lineRule="auto"/>
        <w:ind w:left="420"/>
        <w:jc w:val="center"/>
        <w:rPr>
          <w:szCs w:val="21"/>
        </w:rPr>
      </w:pPr>
      <w:bookmarkStart w:id="25" w:name="_Toc19351"/>
      <w:bookmarkStart w:id="26" w:name="_Toc24533"/>
      <w:r>
        <w:rPr>
          <w:rFonts w:ascii="Times New Roman" w:hAnsi="Times New Roman" w:hint="eastAsia"/>
          <w:szCs w:val="21"/>
        </w:rPr>
        <w:t>图</w:t>
      </w:r>
      <w:r>
        <w:rPr>
          <w:rFonts w:ascii="Times New Roman" w:hAnsi="Times New Roman" w:hint="eastAsia"/>
          <w:szCs w:val="21"/>
        </w:rPr>
        <w:t>2</w:t>
      </w:r>
    </w:p>
    <w:p w14:paraId="35345273" w14:textId="77777777" w:rsidR="00CC2512" w:rsidRDefault="00CC2512">
      <w:pPr>
        <w:jc w:val="center"/>
        <w:rPr>
          <w:rStyle w:val="10"/>
          <w:rFonts w:ascii="Times New Roman" w:hAnsi="Times New Roman"/>
        </w:rPr>
      </w:pPr>
    </w:p>
    <w:sdt>
      <w:sdtPr>
        <w:rPr>
          <w:rFonts w:ascii="Times New Roman" w:hAnsi="Times New Roman"/>
          <w:b/>
          <w:kern w:val="44"/>
          <w:sz w:val="44"/>
        </w:rPr>
        <w:id w:val="147462906"/>
        <w15:color w:val="DBDBDB"/>
        <w:docPartObj>
          <w:docPartGallery w:val="Table of Contents"/>
          <w:docPartUnique/>
        </w:docPartObj>
      </w:sdtPr>
      <w:sdtEndPr/>
      <w:sdtContent>
        <w:p w14:paraId="334BDFD8" w14:textId="77777777" w:rsidR="00CC2512" w:rsidRDefault="00CC2512">
          <w:pPr>
            <w:jc w:val="center"/>
            <w:rPr>
              <w:rFonts w:ascii="Times New Roman" w:hAnsi="Times New Roman"/>
            </w:rPr>
          </w:pPr>
        </w:p>
        <w:p w14:paraId="00D721B0" w14:textId="77777777" w:rsidR="00CC2512" w:rsidRDefault="00CC2512">
          <w:pPr>
            <w:jc w:val="center"/>
            <w:rPr>
              <w:rFonts w:ascii="Times New Roman" w:hAnsi="Times New Roman"/>
              <w:b/>
              <w:bCs/>
            </w:rPr>
            <w:sectPr w:rsidR="00CC2512">
              <w:footerReference w:type="even" r:id="rId11"/>
              <w:footerReference w:type="default" r:id="rId12"/>
              <w:footerReference w:type="first" r:id="rId13"/>
              <w:pgSz w:w="11906" w:h="16838"/>
              <w:pgMar w:top="1440" w:right="1800" w:bottom="1440" w:left="1800" w:header="851" w:footer="992" w:gutter="0"/>
              <w:pgNumType w:fmt="upperRoman" w:start="1"/>
              <w:cols w:space="425"/>
              <w:titlePg/>
              <w:docGrid w:type="lines" w:linePitch="312"/>
            </w:sectPr>
          </w:pPr>
        </w:p>
        <w:p w14:paraId="58340399" w14:textId="77777777" w:rsidR="00CC2512" w:rsidRDefault="00705C2B">
          <w:pPr>
            <w:jc w:val="center"/>
          </w:pPr>
          <w:r>
            <w:rPr>
              <w:rFonts w:ascii="Times New Roman" w:hAnsi="Times New Roman"/>
              <w:b/>
              <w:bCs/>
            </w:rPr>
            <w:lastRenderedPageBreak/>
            <w:t>目</w:t>
          </w:r>
          <w:r>
            <w:rPr>
              <w:rFonts w:ascii="Times New Roman" w:hAnsi="Times New Roman"/>
              <w:b/>
              <w:bCs/>
            </w:rPr>
            <w:t xml:space="preserve"> </w:t>
          </w:r>
          <w:r>
            <w:rPr>
              <w:rFonts w:ascii="Times New Roman" w:hAnsi="Times New Roman"/>
              <w:b/>
              <w:bCs/>
            </w:rPr>
            <w:t>录</w:t>
          </w:r>
          <w:r>
            <w:rPr>
              <w:rStyle w:val="10"/>
            </w:rPr>
            <w:fldChar w:fldCharType="begin"/>
          </w:r>
          <w:r>
            <w:rPr>
              <w:rStyle w:val="10"/>
              <w:rFonts w:ascii="Times New Roman" w:hAnsi="Times New Roman"/>
            </w:rPr>
            <w:instrText xml:space="preserve">TOC \o "1-3" \h \u </w:instrText>
          </w:r>
          <w:r>
            <w:rPr>
              <w:rStyle w:val="10"/>
            </w:rPr>
            <w:fldChar w:fldCharType="separate"/>
          </w:r>
        </w:p>
        <w:p w14:paraId="5E7AFA4B" w14:textId="77777777" w:rsidR="00CC2512" w:rsidRDefault="00705C2B">
          <w:pPr>
            <w:pStyle w:val="TOC1"/>
            <w:tabs>
              <w:tab w:val="right" w:leader="dot" w:pos="8306"/>
            </w:tabs>
          </w:pPr>
          <w:hyperlink w:anchor="_Toc31346" w:history="1">
            <w:r>
              <w:rPr>
                <w:rFonts w:ascii="Times New Roman" w:hAnsi="Times New Roman"/>
              </w:rPr>
              <w:t>第</w:t>
            </w:r>
            <w:r>
              <w:rPr>
                <w:rFonts w:ascii="Times New Roman" w:hAnsi="Times New Roman"/>
              </w:rPr>
              <w:t>1</w:t>
            </w:r>
            <w:r>
              <w:rPr>
                <w:rFonts w:ascii="Times New Roman" w:hAnsi="Times New Roman"/>
              </w:rPr>
              <w:t>章</w:t>
            </w:r>
            <w:r>
              <w:rPr>
                <w:rFonts w:ascii="Times New Roman" w:hAnsi="Times New Roman"/>
              </w:rPr>
              <w:t xml:space="preserve"> </w:t>
            </w:r>
            <w:r>
              <w:rPr>
                <w:rFonts w:ascii="Times New Roman" w:hAnsi="Times New Roman"/>
              </w:rPr>
              <w:t>绪论</w:t>
            </w:r>
            <w:r>
              <w:tab/>
            </w:r>
            <w:r>
              <w:fldChar w:fldCharType="begin"/>
            </w:r>
            <w:r>
              <w:instrText xml:space="preserve"> PAGEREF _Toc31346 \h </w:instrText>
            </w:r>
            <w:r>
              <w:fldChar w:fldCharType="separate"/>
            </w:r>
            <w:r>
              <w:t>1</w:t>
            </w:r>
            <w:r>
              <w:fldChar w:fldCharType="end"/>
            </w:r>
          </w:hyperlink>
        </w:p>
        <w:p w14:paraId="2EE10243" w14:textId="77777777" w:rsidR="00CC2512" w:rsidRDefault="00705C2B">
          <w:pPr>
            <w:pStyle w:val="TOC2"/>
            <w:tabs>
              <w:tab w:val="right" w:leader="dot" w:pos="8306"/>
            </w:tabs>
          </w:pPr>
          <w:hyperlink w:anchor="_Toc13711" w:history="1">
            <w:r>
              <w:rPr>
                <w:rFonts w:ascii="Times New Roman" w:hAnsi="Times New Roman"/>
              </w:rPr>
              <w:t>1.1</w:t>
            </w:r>
            <w:r>
              <w:rPr>
                <w:rFonts w:ascii="Times New Roman" w:hAnsi="Times New Roman"/>
              </w:rPr>
              <w:t>医学成像技术</w:t>
            </w:r>
            <w:r>
              <w:tab/>
            </w:r>
            <w:r>
              <w:fldChar w:fldCharType="begin"/>
            </w:r>
            <w:r>
              <w:instrText xml:space="preserve"> PAGEREF _Toc13711 \h </w:instrText>
            </w:r>
            <w:r>
              <w:fldChar w:fldCharType="separate"/>
            </w:r>
            <w:r>
              <w:t>1</w:t>
            </w:r>
            <w:r>
              <w:fldChar w:fldCharType="end"/>
            </w:r>
          </w:hyperlink>
        </w:p>
        <w:p w14:paraId="09209737" w14:textId="77777777" w:rsidR="00CC2512" w:rsidRDefault="00705C2B">
          <w:pPr>
            <w:pStyle w:val="TOC3"/>
            <w:tabs>
              <w:tab w:val="right" w:leader="dot" w:pos="8306"/>
            </w:tabs>
          </w:pPr>
          <w:hyperlink w:anchor="_Toc683" w:history="1">
            <w:r>
              <w:rPr>
                <w:rFonts w:ascii="Times New Roman" w:hAnsi="Times New Roman"/>
              </w:rPr>
              <w:t>1.1.1</w:t>
            </w:r>
            <w:r>
              <w:rPr>
                <w:rFonts w:ascii="Times New Roman" w:hAnsi="Times New Roman"/>
              </w:rPr>
              <w:t>医学成像技术</w:t>
            </w:r>
            <w:r>
              <w:tab/>
            </w:r>
            <w:r>
              <w:fldChar w:fldCharType="begin"/>
            </w:r>
            <w:r>
              <w:instrText xml:space="preserve"> PAGEREF _Toc683 \h </w:instrText>
            </w:r>
            <w:r>
              <w:fldChar w:fldCharType="separate"/>
            </w:r>
            <w:r>
              <w:t>1</w:t>
            </w:r>
            <w:r>
              <w:fldChar w:fldCharType="end"/>
            </w:r>
          </w:hyperlink>
        </w:p>
        <w:p w14:paraId="4255C869" w14:textId="77777777" w:rsidR="00CC2512" w:rsidRDefault="00705C2B">
          <w:pPr>
            <w:pStyle w:val="TOC3"/>
            <w:tabs>
              <w:tab w:val="right" w:leader="dot" w:pos="8306"/>
            </w:tabs>
          </w:pPr>
          <w:hyperlink w:anchor="_Toc15921" w:history="1">
            <w:r>
              <w:rPr>
                <w:rFonts w:ascii="Times New Roman" w:hAnsi="Times New Roman"/>
              </w:rPr>
              <w:t>1.1.2</w:t>
            </w:r>
            <w:r>
              <w:rPr>
                <w:rFonts w:ascii="Times New Roman" w:hAnsi="Times New Roman"/>
              </w:rPr>
              <w:t>医疗成像三维</w:t>
            </w:r>
            <w:r>
              <w:tab/>
            </w:r>
            <w:r>
              <w:fldChar w:fldCharType="begin"/>
            </w:r>
            <w:r>
              <w:instrText xml:space="preserve"> PAGEREF _Toc15921 \h </w:instrText>
            </w:r>
            <w:r>
              <w:fldChar w:fldCharType="separate"/>
            </w:r>
            <w:r>
              <w:t>3</w:t>
            </w:r>
            <w:r>
              <w:fldChar w:fldCharType="end"/>
            </w:r>
          </w:hyperlink>
        </w:p>
        <w:p w14:paraId="6FF63D28" w14:textId="77777777" w:rsidR="00CC2512" w:rsidRDefault="00705C2B">
          <w:pPr>
            <w:pStyle w:val="TOC3"/>
            <w:tabs>
              <w:tab w:val="right" w:leader="dot" w:pos="8306"/>
            </w:tabs>
          </w:pPr>
          <w:hyperlink w:anchor="_Toc2176" w:history="1">
            <w:r>
              <w:rPr>
                <w:rFonts w:ascii="Times New Roman" w:hAnsi="Times New Roman"/>
              </w:rPr>
              <w:t>1.1.3 DICOM</w:t>
            </w:r>
            <w:r>
              <w:rPr>
                <w:rFonts w:ascii="Times New Roman" w:hAnsi="Times New Roman"/>
              </w:rPr>
              <w:t>文件介绍</w:t>
            </w:r>
            <w:r>
              <w:tab/>
            </w:r>
            <w:r>
              <w:fldChar w:fldCharType="begin"/>
            </w:r>
            <w:r>
              <w:instrText xml:space="preserve"> PAGEREF _Toc2176 \h </w:instrText>
            </w:r>
            <w:r>
              <w:fldChar w:fldCharType="separate"/>
            </w:r>
            <w:r>
              <w:t>3</w:t>
            </w:r>
            <w:r>
              <w:fldChar w:fldCharType="end"/>
            </w:r>
          </w:hyperlink>
        </w:p>
        <w:p w14:paraId="54951FA4" w14:textId="77777777" w:rsidR="00CC2512" w:rsidRDefault="00705C2B">
          <w:pPr>
            <w:pStyle w:val="TOC2"/>
            <w:tabs>
              <w:tab w:val="right" w:leader="dot" w:pos="8306"/>
            </w:tabs>
          </w:pPr>
          <w:hyperlink w:anchor="_Toc17057" w:history="1">
            <w:r>
              <w:rPr>
                <w:rFonts w:ascii="Times New Roman" w:hAnsi="Times New Roman"/>
              </w:rPr>
              <w:t>1.2</w:t>
            </w:r>
            <w:r>
              <w:rPr>
                <w:rFonts w:ascii="Times New Roman" w:hAnsi="Times New Roman"/>
              </w:rPr>
              <w:t>图像分割</w:t>
            </w:r>
            <w:r>
              <w:tab/>
            </w:r>
            <w:r>
              <w:fldChar w:fldCharType="begin"/>
            </w:r>
            <w:r>
              <w:instrText xml:space="preserve"> PAGEREF _Toc17057 \h </w:instrText>
            </w:r>
            <w:r>
              <w:fldChar w:fldCharType="separate"/>
            </w:r>
            <w:r>
              <w:t>5</w:t>
            </w:r>
            <w:r>
              <w:fldChar w:fldCharType="end"/>
            </w:r>
          </w:hyperlink>
        </w:p>
        <w:p w14:paraId="77EBB702" w14:textId="77777777" w:rsidR="00CC2512" w:rsidRDefault="00705C2B">
          <w:pPr>
            <w:pStyle w:val="TOC2"/>
            <w:tabs>
              <w:tab w:val="right" w:leader="dot" w:pos="8306"/>
            </w:tabs>
          </w:pPr>
          <w:hyperlink w:anchor="_Toc23041" w:history="1">
            <w:r>
              <w:rPr>
                <w:rFonts w:ascii="Times New Roman" w:hAnsi="Times New Roman"/>
              </w:rPr>
              <w:t>1.3</w:t>
            </w:r>
            <w:r>
              <w:rPr>
                <w:rFonts w:ascii="Times New Roman" w:hAnsi="Times New Roman"/>
              </w:rPr>
              <w:t>心脏磁共振图像分割的意义</w:t>
            </w:r>
            <w:r>
              <w:tab/>
            </w:r>
            <w:r>
              <w:fldChar w:fldCharType="begin"/>
            </w:r>
            <w:r>
              <w:instrText xml:space="preserve"> PAGEREF _Toc23041 \h </w:instrText>
            </w:r>
            <w:r>
              <w:fldChar w:fldCharType="separate"/>
            </w:r>
            <w:r>
              <w:t>2</w:t>
            </w:r>
            <w:r>
              <w:fldChar w:fldCharType="end"/>
            </w:r>
          </w:hyperlink>
        </w:p>
        <w:p w14:paraId="28D8BF2A" w14:textId="77777777" w:rsidR="00CC2512" w:rsidRDefault="00705C2B">
          <w:pPr>
            <w:pStyle w:val="TOC2"/>
            <w:tabs>
              <w:tab w:val="right" w:leader="dot" w:pos="8306"/>
            </w:tabs>
          </w:pPr>
          <w:hyperlink w:anchor="_Toc20428" w:history="1">
            <w:r>
              <w:t>1.4</w:t>
            </w:r>
            <w:r>
              <w:t>图像分割的研究现状</w:t>
            </w:r>
            <w:r>
              <w:tab/>
            </w:r>
            <w:r>
              <w:fldChar w:fldCharType="begin"/>
            </w:r>
            <w:r>
              <w:instrText xml:space="preserve"> PAGEREF _Toc20428 \h </w:instrText>
            </w:r>
            <w:r>
              <w:fldChar w:fldCharType="separate"/>
            </w:r>
            <w:r>
              <w:t>4</w:t>
            </w:r>
            <w:r>
              <w:fldChar w:fldCharType="end"/>
            </w:r>
          </w:hyperlink>
        </w:p>
        <w:p w14:paraId="1E2A766B" w14:textId="77777777" w:rsidR="00CC2512" w:rsidRDefault="00705C2B">
          <w:pPr>
            <w:pStyle w:val="TOC3"/>
            <w:tabs>
              <w:tab w:val="right" w:leader="dot" w:pos="8306"/>
            </w:tabs>
          </w:pPr>
          <w:hyperlink w:anchor="_Toc21271" w:history="1">
            <w:r>
              <w:rPr>
                <w:rFonts w:ascii="Times New Roman" w:hAnsi="Times New Roman"/>
              </w:rPr>
              <w:t>1.4.1</w:t>
            </w:r>
            <w:r>
              <w:rPr>
                <w:rFonts w:ascii="Times New Roman" w:hAnsi="Times New Roman"/>
              </w:rPr>
              <w:t>图像分割的传统方法</w:t>
            </w:r>
            <w:r>
              <w:tab/>
            </w:r>
            <w:r>
              <w:fldChar w:fldCharType="begin"/>
            </w:r>
            <w:r>
              <w:instrText xml:space="preserve"> PAGEREF _Toc21271 \h </w:instrText>
            </w:r>
            <w:r>
              <w:fldChar w:fldCharType="separate"/>
            </w:r>
            <w:r>
              <w:t>4</w:t>
            </w:r>
            <w:r>
              <w:fldChar w:fldCharType="end"/>
            </w:r>
          </w:hyperlink>
        </w:p>
        <w:p w14:paraId="5E0D9746" w14:textId="77777777" w:rsidR="00CC2512" w:rsidRDefault="00705C2B">
          <w:pPr>
            <w:pStyle w:val="TOC3"/>
            <w:tabs>
              <w:tab w:val="right" w:leader="dot" w:pos="8306"/>
            </w:tabs>
          </w:pPr>
          <w:hyperlink w:anchor="_Toc4572" w:history="1">
            <w:r>
              <w:rPr>
                <w:rFonts w:ascii="Times New Roman" w:hAnsi="Times New Roman"/>
              </w:rPr>
              <w:t>1.4.2</w:t>
            </w:r>
            <w:r>
              <w:rPr>
                <w:rFonts w:ascii="Times New Roman" w:hAnsi="Times New Roman"/>
              </w:rPr>
              <w:t>图像分割的深度学习</w:t>
            </w:r>
            <w:r>
              <w:rPr>
                <w:rFonts w:ascii="Times New Roman" w:hAnsi="Times New Roman" w:hint="eastAsia"/>
              </w:rPr>
              <w:t>方法</w:t>
            </w:r>
            <w:r>
              <w:tab/>
            </w:r>
            <w:r>
              <w:fldChar w:fldCharType="begin"/>
            </w:r>
            <w:r>
              <w:instrText xml:space="preserve"> PAGEREF _Toc4572 \h </w:instrText>
            </w:r>
            <w:r>
              <w:fldChar w:fldCharType="separate"/>
            </w:r>
            <w:r>
              <w:t>5</w:t>
            </w:r>
            <w:r>
              <w:fldChar w:fldCharType="end"/>
            </w:r>
          </w:hyperlink>
        </w:p>
        <w:p w14:paraId="4A713F4E" w14:textId="77777777" w:rsidR="00CC2512" w:rsidRDefault="00705C2B">
          <w:pPr>
            <w:pStyle w:val="TOC3"/>
            <w:tabs>
              <w:tab w:val="right" w:leader="dot" w:pos="8306"/>
            </w:tabs>
          </w:pPr>
          <w:hyperlink w:anchor="_Toc22411" w:history="1">
            <w:r>
              <w:rPr>
                <w:rFonts w:ascii="Times New Roman" w:hAnsi="Times New Roman"/>
              </w:rPr>
              <w:t>1.4.</w:t>
            </w:r>
            <w:r>
              <w:rPr>
                <w:rFonts w:ascii="Times New Roman" w:hAnsi="Times New Roman" w:hint="eastAsia"/>
              </w:rPr>
              <w:t>3</w:t>
            </w:r>
            <w:r>
              <w:rPr>
                <w:rFonts w:ascii="Times New Roman" w:hAnsi="Times New Roman"/>
              </w:rPr>
              <w:t>基于</w:t>
            </w:r>
            <w:r>
              <w:rPr>
                <w:rFonts w:ascii="Times New Roman" w:hAnsi="Times New Roman"/>
              </w:rPr>
              <w:t>DL</w:t>
            </w:r>
            <w:r>
              <w:rPr>
                <w:rFonts w:ascii="Times New Roman" w:hAnsi="Times New Roman"/>
              </w:rPr>
              <w:t>的图像分割模型</w:t>
            </w:r>
            <w:r>
              <w:tab/>
            </w:r>
            <w:r>
              <w:fldChar w:fldCharType="begin"/>
            </w:r>
            <w:r>
              <w:instrText xml:space="preserve"> PAGEREF _Toc22411 \h </w:instrText>
            </w:r>
            <w:r>
              <w:fldChar w:fldCharType="separate"/>
            </w:r>
            <w:r>
              <w:t>7</w:t>
            </w:r>
            <w:r>
              <w:fldChar w:fldCharType="end"/>
            </w:r>
          </w:hyperlink>
        </w:p>
        <w:p w14:paraId="75967C3C" w14:textId="77777777" w:rsidR="00CC2512" w:rsidRDefault="00705C2B">
          <w:pPr>
            <w:pStyle w:val="TOC2"/>
            <w:tabs>
              <w:tab w:val="right" w:leader="dot" w:pos="8306"/>
            </w:tabs>
          </w:pPr>
          <w:hyperlink w:anchor="_Toc11447" w:history="1">
            <w:r>
              <w:rPr>
                <w:rFonts w:hint="eastAsia"/>
              </w:rPr>
              <w:t>1.5</w:t>
            </w:r>
            <w:r>
              <w:t>心脏磁共振图像分割的难点</w:t>
            </w:r>
            <w:r>
              <w:tab/>
            </w:r>
            <w:r>
              <w:fldChar w:fldCharType="begin"/>
            </w:r>
            <w:r>
              <w:instrText xml:space="preserve"> PAGEREF _Toc11447 \h </w:instrText>
            </w:r>
            <w:r>
              <w:fldChar w:fldCharType="separate"/>
            </w:r>
            <w:r>
              <w:t>9</w:t>
            </w:r>
            <w:r>
              <w:fldChar w:fldCharType="end"/>
            </w:r>
          </w:hyperlink>
        </w:p>
        <w:p w14:paraId="2928EF07" w14:textId="77777777" w:rsidR="00CC2512" w:rsidRDefault="00705C2B">
          <w:pPr>
            <w:pStyle w:val="TOC1"/>
            <w:tabs>
              <w:tab w:val="right" w:leader="dot" w:pos="8306"/>
            </w:tabs>
          </w:pPr>
          <w:hyperlink w:anchor="_Toc30202" w:history="1">
            <w:r>
              <w:rPr>
                <w:rFonts w:ascii="Times New Roman" w:hAnsi="Times New Roman"/>
              </w:rPr>
              <w:t>第</w:t>
            </w:r>
            <w:r>
              <w:rPr>
                <w:rFonts w:ascii="Times New Roman" w:hAnsi="Times New Roman"/>
              </w:rPr>
              <w:t>2</w:t>
            </w:r>
            <w:r>
              <w:rPr>
                <w:rFonts w:ascii="Times New Roman" w:hAnsi="Times New Roman"/>
              </w:rPr>
              <w:t>章</w:t>
            </w:r>
            <w:r>
              <w:rPr>
                <w:rFonts w:ascii="Times New Roman" w:hAnsi="Times New Roman"/>
              </w:rPr>
              <w:t xml:space="preserve"> </w:t>
            </w:r>
            <w:r>
              <w:rPr>
                <w:rFonts w:ascii="Times New Roman" w:hAnsi="Times New Roman"/>
              </w:rPr>
              <w:t>心脏</w:t>
            </w:r>
            <w:r>
              <w:rPr>
                <w:rFonts w:ascii="Times New Roman" w:hAnsi="Times New Roman"/>
              </w:rPr>
              <w:t>MRI</w:t>
            </w:r>
            <w:r>
              <w:rPr>
                <w:rFonts w:ascii="Times New Roman" w:hAnsi="Times New Roman"/>
              </w:rPr>
              <w:t>与深度学习基础</w:t>
            </w:r>
            <w:r>
              <w:tab/>
            </w:r>
            <w:r>
              <w:fldChar w:fldCharType="begin"/>
            </w:r>
            <w:r>
              <w:instrText xml:space="preserve"> PAGEREF _Toc3020</w:instrText>
            </w:r>
            <w:r>
              <w:instrText xml:space="preserve">2 \h </w:instrText>
            </w:r>
            <w:r>
              <w:fldChar w:fldCharType="separate"/>
            </w:r>
            <w:r>
              <w:t>10</w:t>
            </w:r>
            <w:r>
              <w:fldChar w:fldCharType="end"/>
            </w:r>
          </w:hyperlink>
        </w:p>
        <w:p w14:paraId="2266A24E" w14:textId="77777777" w:rsidR="00CC2512" w:rsidRDefault="00705C2B">
          <w:pPr>
            <w:pStyle w:val="TOC2"/>
            <w:tabs>
              <w:tab w:val="right" w:leader="dot" w:pos="8306"/>
            </w:tabs>
          </w:pPr>
          <w:hyperlink w:anchor="_Toc19851" w:history="1">
            <w:r>
              <w:rPr>
                <w:rFonts w:ascii="Times New Roman" w:hAnsi="Times New Roman"/>
              </w:rPr>
              <w:t>2.1</w:t>
            </w:r>
            <w:r>
              <w:rPr>
                <w:rFonts w:ascii="Times New Roman" w:hAnsi="Times New Roman"/>
              </w:rPr>
              <w:t>心脏</w:t>
            </w:r>
            <w:r>
              <w:rPr>
                <w:rFonts w:ascii="Times New Roman" w:hAnsi="Times New Roman"/>
              </w:rPr>
              <w:t>MRI</w:t>
            </w:r>
            <w:r>
              <w:rPr>
                <w:rFonts w:ascii="Times New Roman" w:hAnsi="Times New Roman"/>
              </w:rPr>
              <w:t>相关知识</w:t>
            </w:r>
            <w:r>
              <w:tab/>
            </w:r>
            <w:r>
              <w:fldChar w:fldCharType="begin"/>
            </w:r>
            <w:r>
              <w:instrText xml:space="preserve"> PAGEREF _Toc19851 \h </w:instrText>
            </w:r>
            <w:r>
              <w:fldChar w:fldCharType="separate"/>
            </w:r>
            <w:r>
              <w:t>10</w:t>
            </w:r>
            <w:r>
              <w:fldChar w:fldCharType="end"/>
            </w:r>
          </w:hyperlink>
        </w:p>
        <w:p w14:paraId="566D5E1B" w14:textId="77777777" w:rsidR="00CC2512" w:rsidRDefault="00705C2B">
          <w:pPr>
            <w:pStyle w:val="TOC3"/>
            <w:tabs>
              <w:tab w:val="right" w:leader="dot" w:pos="8306"/>
            </w:tabs>
          </w:pPr>
          <w:hyperlink w:anchor="_Toc17341" w:history="1">
            <w:r>
              <w:rPr>
                <w:rFonts w:ascii="Times New Roman" w:hAnsi="Times New Roman"/>
              </w:rPr>
              <w:t>2.1.1</w:t>
            </w:r>
            <w:r>
              <w:rPr>
                <w:rFonts w:ascii="Times New Roman" w:hAnsi="Times New Roman"/>
              </w:rPr>
              <w:t>心脏基础知识</w:t>
            </w:r>
            <w:r>
              <w:tab/>
            </w:r>
            <w:r>
              <w:fldChar w:fldCharType="begin"/>
            </w:r>
            <w:r>
              <w:instrText xml:space="preserve"> PAGEREF _Toc17341 \h </w:instrText>
            </w:r>
            <w:r>
              <w:fldChar w:fldCharType="separate"/>
            </w:r>
            <w:r>
              <w:t>10</w:t>
            </w:r>
            <w:r>
              <w:fldChar w:fldCharType="end"/>
            </w:r>
          </w:hyperlink>
        </w:p>
        <w:p w14:paraId="3CC00E7F" w14:textId="77777777" w:rsidR="00CC2512" w:rsidRDefault="00705C2B">
          <w:pPr>
            <w:pStyle w:val="TOC3"/>
            <w:tabs>
              <w:tab w:val="right" w:leader="dot" w:pos="8306"/>
            </w:tabs>
          </w:pPr>
          <w:hyperlink w:anchor="_Toc26024" w:history="1">
            <w:r>
              <w:rPr>
                <w:rFonts w:ascii="Times New Roman" w:hAnsi="Times New Roman"/>
              </w:rPr>
              <w:t>2.1.2</w:t>
            </w:r>
            <w:r>
              <w:rPr>
                <w:rFonts w:ascii="Times New Roman" w:hAnsi="Times New Roman"/>
              </w:rPr>
              <w:t>心脏</w:t>
            </w:r>
            <w:r>
              <w:rPr>
                <w:rFonts w:ascii="Times New Roman" w:hAnsi="Times New Roman"/>
              </w:rPr>
              <w:t>MRI</w:t>
            </w:r>
            <w:r>
              <w:tab/>
            </w:r>
            <w:r>
              <w:fldChar w:fldCharType="begin"/>
            </w:r>
            <w:r>
              <w:instrText xml:space="preserve"> PAGEREF _Toc26024 \h </w:instrText>
            </w:r>
            <w:r>
              <w:fldChar w:fldCharType="separate"/>
            </w:r>
            <w:r>
              <w:t>11</w:t>
            </w:r>
            <w:r>
              <w:fldChar w:fldCharType="end"/>
            </w:r>
          </w:hyperlink>
        </w:p>
        <w:p w14:paraId="2EF8EC10" w14:textId="77777777" w:rsidR="00CC2512" w:rsidRDefault="00705C2B">
          <w:pPr>
            <w:pStyle w:val="TOC2"/>
            <w:tabs>
              <w:tab w:val="right" w:leader="dot" w:pos="8306"/>
            </w:tabs>
          </w:pPr>
          <w:hyperlink w:anchor="_Toc16597" w:history="1">
            <w:r>
              <w:rPr>
                <w:rFonts w:ascii="Times New Roman" w:hAnsi="Times New Roman"/>
              </w:rPr>
              <w:t>2.2</w:t>
            </w:r>
            <w:r>
              <w:rPr>
                <w:rFonts w:ascii="Times New Roman" w:hAnsi="Times New Roman"/>
              </w:rPr>
              <w:t>深度学习与图像分割</w:t>
            </w:r>
            <w:r>
              <w:tab/>
            </w:r>
            <w:r>
              <w:fldChar w:fldCharType="begin"/>
            </w:r>
            <w:r>
              <w:instrText xml:space="preserve"> PAGEREF _Toc16597 \h </w:instrText>
            </w:r>
            <w:r>
              <w:fldChar w:fldCharType="separate"/>
            </w:r>
            <w:r>
              <w:t>12</w:t>
            </w:r>
            <w:r>
              <w:fldChar w:fldCharType="end"/>
            </w:r>
          </w:hyperlink>
        </w:p>
        <w:p w14:paraId="1E84F80F" w14:textId="77777777" w:rsidR="00CC2512" w:rsidRDefault="00705C2B">
          <w:pPr>
            <w:pStyle w:val="TOC3"/>
            <w:tabs>
              <w:tab w:val="right" w:leader="dot" w:pos="8306"/>
            </w:tabs>
          </w:pPr>
          <w:hyperlink w:anchor="_Toc16692" w:history="1">
            <w:r>
              <w:rPr>
                <w:rFonts w:ascii="Times New Roman" w:hAnsi="Times New Roman"/>
              </w:rPr>
              <w:t>2.2.1</w:t>
            </w:r>
            <w:r>
              <w:rPr>
                <w:rFonts w:ascii="Times New Roman" w:hAnsi="Times New Roman"/>
              </w:rPr>
              <w:t>深度学习</w:t>
            </w:r>
            <w:r>
              <w:tab/>
            </w:r>
            <w:r>
              <w:fldChar w:fldCharType="begin"/>
            </w:r>
            <w:r>
              <w:instrText xml:space="preserve"> PAGEREF _Toc16692 \h </w:instrText>
            </w:r>
            <w:r>
              <w:fldChar w:fldCharType="separate"/>
            </w:r>
            <w:r>
              <w:t>12</w:t>
            </w:r>
            <w:r>
              <w:fldChar w:fldCharType="end"/>
            </w:r>
          </w:hyperlink>
        </w:p>
        <w:p w14:paraId="6E2D0D8C" w14:textId="77777777" w:rsidR="00CC2512" w:rsidRDefault="00705C2B">
          <w:pPr>
            <w:pStyle w:val="TOC3"/>
            <w:tabs>
              <w:tab w:val="right" w:leader="dot" w:pos="8306"/>
            </w:tabs>
          </w:pPr>
          <w:hyperlink w:anchor="_Toc19535" w:history="1">
            <w:r>
              <w:rPr>
                <w:rFonts w:ascii="Times New Roman" w:hAnsi="Times New Roman"/>
              </w:rPr>
              <w:t>2.2.2</w:t>
            </w:r>
            <w:r>
              <w:rPr>
                <w:rFonts w:ascii="Times New Roman" w:hAnsi="Times New Roman"/>
              </w:rPr>
              <w:t>卷积神经网络</w:t>
            </w:r>
            <w:r>
              <w:tab/>
            </w:r>
            <w:r>
              <w:fldChar w:fldCharType="begin"/>
            </w:r>
            <w:r>
              <w:instrText xml:space="preserve"> PAGEREF _Toc19535 \h </w:instrText>
            </w:r>
            <w:r>
              <w:fldChar w:fldCharType="separate"/>
            </w:r>
            <w:r>
              <w:t>13</w:t>
            </w:r>
            <w:r>
              <w:fldChar w:fldCharType="end"/>
            </w:r>
          </w:hyperlink>
        </w:p>
        <w:p w14:paraId="516D933E" w14:textId="77777777" w:rsidR="00CC2512" w:rsidRDefault="00705C2B">
          <w:pPr>
            <w:pStyle w:val="TOC3"/>
            <w:tabs>
              <w:tab w:val="right" w:leader="dot" w:pos="8306"/>
            </w:tabs>
          </w:pPr>
          <w:hyperlink w:anchor="_Toc132" w:history="1">
            <w:r>
              <w:rPr>
                <w:rFonts w:ascii="Times New Roman" w:hAnsi="Times New Roman"/>
              </w:rPr>
              <w:t>2.2.3</w:t>
            </w:r>
            <w:r>
              <w:rPr>
                <w:rFonts w:ascii="Times New Roman" w:hAnsi="Times New Roman"/>
              </w:rPr>
              <w:t>卷积神经网络在图像处理中的应用</w:t>
            </w:r>
            <w:r>
              <w:tab/>
            </w:r>
            <w:r>
              <w:fldChar w:fldCharType="begin"/>
            </w:r>
            <w:r>
              <w:instrText xml:space="preserve"> PAGEREF _Toc132 \h </w:instrText>
            </w:r>
            <w:r>
              <w:fldChar w:fldCharType="separate"/>
            </w:r>
            <w:r>
              <w:t>14</w:t>
            </w:r>
            <w:r>
              <w:fldChar w:fldCharType="end"/>
            </w:r>
          </w:hyperlink>
        </w:p>
        <w:p w14:paraId="73B69433" w14:textId="77777777" w:rsidR="00CC2512" w:rsidRDefault="00705C2B">
          <w:pPr>
            <w:pStyle w:val="TOC3"/>
            <w:tabs>
              <w:tab w:val="right" w:leader="dot" w:pos="8306"/>
            </w:tabs>
          </w:pPr>
          <w:hyperlink w:anchor="_Toc13510" w:history="1">
            <w:r>
              <w:rPr>
                <w:rFonts w:ascii="Times New Roman" w:hAnsi="Times New Roman"/>
              </w:rPr>
              <w:t>2.2.4</w:t>
            </w:r>
            <w:r>
              <w:rPr>
                <w:rFonts w:ascii="Times New Roman" w:hAnsi="Times New Roman"/>
              </w:rPr>
              <w:t>损失函数</w:t>
            </w:r>
            <w:r>
              <w:tab/>
            </w:r>
            <w:r>
              <w:fldChar w:fldCharType="begin"/>
            </w:r>
            <w:r>
              <w:instrText xml:space="preserve"> PAGEREF _Toc13510 \h </w:instrText>
            </w:r>
            <w:r>
              <w:fldChar w:fldCharType="separate"/>
            </w:r>
            <w:r>
              <w:t>16</w:t>
            </w:r>
            <w:r>
              <w:fldChar w:fldCharType="end"/>
            </w:r>
          </w:hyperlink>
        </w:p>
        <w:p w14:paraId="3E607132" w14:textId="77777777" w:rsidR="00CC2512" w:rsidRDefault="00705C2B">
          <w:pPr>
            <w:pStyle w:val="TOC2"/>
            <w:tabs>
              <w:tab w:val="right" w:leader="dot" w:pos="8306"/>
            </w:tabs>
          </w:pPr>
          <w:hyperlink w:anchor="_Toc28947" w:history="1">
            <w:r>
              <w:rPr>
                <w:rFonts w:ascii="Times New Roman" w:hAnsi="Times New Roman"/>
              </w:rPr>
              <w:t xml:space="preserve">2.3 </w:t>
            </w:r>
            <w:r>
              <w:rPr>
                <w:rFonts w:ascii="Times New Roman" w:hAnsi="Times New Roman"/>
              </w:rPr>
              <w:t>基于深度学习的</w:t>
            </w:r>
            <w:r>
              <w:rPr>
                <w:rFonts w:ascii="Times New Roman" w:hAnsi="Times New Roman"/>
              </w:rPr>
              <w:t>Unet</w:t>
            </w:r>
            <w:r>
              <w:rPr>
                <w:rFonts w:ascii="Times New Roman" w:hAnsi="Times New Roman"/>
              </w:rPr>
              <w:t>算法</w:t>
            </w:r>
            <w:r>
              <w:tab/>
            </w:r>
            <w:r>
              <w:fldChar w:fldCharType="begin"/>
            </w:r>
            <w:r>
              <w:instrText xml:space="preserve"> PAGEREF _Toc28947 \h </w:instrText>
            </w:r>
            <w:r>
              <w:fldChar w:fldCharType="separate"/>
            </w:r>
            <w:r>
              <w:t>17</w:t>
            </w:r>
            <w:r>
              <w:fldChar w:fldCharType="end"/>
            </w:r>
          </w:hyperlink>
        </w:p>
        <w:p w14:paraId="14E370FF" w14:textId="77777777" w:rsidR="00CC2512" w:rsidRDefault="00705C2B">
          <w:pPr>
            <w:pStyle w:val="TOC3"/>
            <w:tabs>
              <w:tab w:val="right" w:leader="dot" w:pos="8306"/>
            </w:tabs>
          </w:pPr>
          <w:hyperlink w:anchor="_Toc3556" w:history="1">
            <w:r>
              <w:rPr>
                <w:rFonts w:ascii="Times New Roman" w:hAnsi="Times New Roman"/>
              </w:rPr>
              <w:t>2.3.1 Unet</w:t>
            </w:r>
            <w:r>
              <w:rPr>
                <w:rFonts w:ascii="Times New Roman" w:hAnsi="Times New Roman"/>
              </w:rPr>
              <w:t>算法背景</w:t>
            </w:r>
            <w:r>
              <w:tab/>
            </w:r>
            <w:r>
              <w:fldChar w:fldCharType="begin"/>
            </w:r>
            <w:r>
              <w:instrText xml:space="preserve"> PAGEREF _Toc3556 \h </w:instrText>
            </w:r>
            <w:r>
              <w:fldChar w:fldCharType="separate"/>
            </w:r>
            <w:r>
              <w:t>17</w:t>
            </w:r>
            <w:r>
              <w:fldChar w:fldCharType="end"/>
            </w:r>
          </w:hyperlink>
        </w:p>
        <w:p w14:paraId="74729457" w14:textId="77777777" w:rsidR="00CC2512" w:rsidRDefault="00705C2B">
          <w:pPr>
            <w:pStyle w:val="TOC3"/>
            <w:tabs>
              <w:tab w:val="right" w:leader="dot" w:pos="8306"/>
            </w:tabs>
          </w:pPr>
          <w:hyperlink w:anchor="_Toc27511" w:history="1">
            <w:r>
              <w:rPr>
                <w:rFonts w:ascii="Times New Roman" w:hAnsi="Times New Roman"/>
              </w:rPr>
              <w:t>2.3.2 Unet</w:t>
            </w:r>
            <w:r>
              <w:rPr>
                <w:rFonts w:ascii="Times New Roman" w:hAnsi="Times New Roman"/>
              </w:rPr>
              <w:t>算法结构</w:t>
            </w:r>
            <w:r>
              <w:tab/>
            </w:r>
            <w:r>
              <w:fldChar w:fldCharType="begin"/>
            </w:r>
            <w:r>
              <w:instrText xml:space="preserve"> PAGEREF _Toc27511 \h </w:instrText>
            </w:r>
            <w:r>
              <w:fldChar w:fldCharType="separate"/>
            </w:r>
            <w:r>
              <w:t>17</w:t>
            </w:r>
            <w:r>
              <w:fldChar w:fldCharType="end"/>
            </w:r>
          </w:hyperlink>
        </w:p>
        <w:p w14:paraId="6AB1C62A" w14:textId="77777777" w:rsidR="00CC2512" w:rsidRDefault="00705C2B">
          <w:pPr>
            <w:pStyle w:val="TOC1"/>
            <w:tabs>
              <w:tab w:val="right" w:leader="dot" w:pos="8306"/>
            </w:tabs>
          </w:pPr>
          <w:hyperlink w:anchor="_Toc31515" w:history="1">
            <w:r>
              <w:rPr>
                <w:rFonts w:ascii="Times New Roman" w:hAnsi="Times New Roman"/>
                <w:kern w:val="44"/>
                <w:szCs w:val="44"/>
              </w:rPr>
              <w:t>第</w:t>
            </w:r>
            <w:r>
              <w:rPr>
                <w:rFonts w:ascii="Times New Roman" w:hAnsi="Times New Roman"/>
                <w:kern w:val="44"/>
                <w:szCs w:val="44"/>
              </w:rPr>
              <w:t>3</w:t>
            </w:r>
            <w:r>
              <w:rPr>
                <w:rFonts w:ascii="Times New Roman" w:hAnsi="Times New Roman"/>
                <w:kern w:val="44"/>
                <w:szCs w:val="44"/>
              </w:rPr>
              <w:t>章</w:t>
            </w:r>
            <w:r>
              <w:rPr>
                <w:rFonts w:ascii="Times New Roman" w:hAnsi="Times New Roman"/>
                <w:kern w:val="44"/>
                <w:szCs w:val="44"/>
              </w:rPr>
              <w:t xml:space="preserve"> </w:t>
            </w:r>
            <w:r>
              <w:rPr>
                <w:rFonts w:ascii="Times New Roman" w:hAnsi="Times New Roman"/>
              </w:rPr>
              <w:t>分割评价指标</w:t>
            </w:r>
            <w:r>
              <w:tab/>
            </w:r>
            <w:r>
              <w:fldChar w:fldCharType="begin"/>
            </w:r>
            <w:r>
              <w:instrText xml:space="preserve"> PAGEREF _Toc31515 \h </w:instrText>
            </w:r>
            <w:r>
              <w:fldChar w:fldCharType="separate"/>
            </w:r>
            <w:r>
              <w:t>18</w:t>
            </w:r>
            <w:r>
              <w:fldChar w:fldCharType="end"/>
            </w:r>
          </w:hyperlink>
        </w:p>
        <w:p w14:paraId="410C1D23" w14:textId="77777777" w:rsidR="00CC2512" w:rsidRDefault="00705C2B">
          <w:pPr>
            <w:pStyle w:val="TOC3"/>
            <w:tabs>
              <w:tab w:val="right" w:leader="dot" w:pos="8306"/>
            </w:tabs>
          </w:pPr>
          <w:hyperlink w:anchor="_Toc17862" w:history="1">
            <w:r>
              <w:rPr>
                <w:rFonts w:ascii="Times New Roman" w:hAnsi="Times New Roman"/>
              </w:rPr>
              <w:t>3.1</w:t>
            </w:r>
            <w:r>
              <w:rPr>
                <w:rFonts w:ascii="Times New Roman" w:hAnsi="Times New Roman"/>
              </w:rPr>
              <w:t>概念介绍</w:t>
            </w:r>
            <w:r>
              <w:tab/>
            </w:r>
            <w:r>
              <w:fldChar w:fldCharType="begin"/>
            </w:r>
            <w:r>
              <w:instrText xml:space="preserve"> PAGEREF _Toc17862 \h </w:instrText>
            </w:r>
            <w:r>
              <w:fldChar w:fldCharType="separate"/>
            </w:r>
            <w:r>
              <w:t>18</w:t>
            </w:r>
            <w:r>
              <w:fldChar w:fldCharType="end"/>
            </w:r>
          </w:hyperlink>
        </w:p>
        <w:p w14:paraId="08C6A66E" w14:textId="77777777" w:rsidR="00CC2512" w:rsidRDefault="00705C2B">
          <w:pPr>
            <w:pStyle w:val="TOC3"/>
            <w:tabs>
              <w:tab w:val="right" w:leader="dot" w:pos="8306"/>
            </w:tabs>
          </w:pPr>
          <w:hyperlink w:anchor="_Toc24810" w:history="1">
            <w:r>
              <w:rPr>
                <w:rFonts w:ascii="Times New Roman" w:hAnsi="Times New Roman"/>
              </w:rPr>
              <w:t>3.2</w:t>
            </w:r>
            <w:r>
              <w:rPr>
                <w:rFonts w:ascii="Times New Roman" w:hAnsi="Times New Roman"/>
              </w:rPr>
              <w:t>常见的评价指标</w:t>
            </w:r>
            <w:r>
              <w:tab/>
            </w:r>
            <w:r>
              <w:fldChar w:fldCharType="begin"/>
            </w:r>
            <w:r>
              <w:instrText xml:space="preserve"> PAGEREF _Toc24810 \h </w:instrText>
            </w:r>
            <w:r>
              <w:fldChar w:fldCharType="separate"/>
            </w:r>
            <w:r>
              <w:t>18</w:t>
            </w:r>
            <w:r>
              <w:fldChar w:fldCharType="end"/>
            </w:r>
          </w:hyperlink>
        </w:p>
        <w:p w14:paraId="47EB6DDA" w14:textId="77777777" w:rsidR="00CC2512" w:rsidRDefault="00705C2B">
          <w:pPr>
            <w:pStyle w:val="TOC1"/>
            <w:tabs>
              <w:tab w:val="right" w:leader="dot" w:pos="8306"/>
            </w:tabs>
          </w:pPr>
          <w:hyperlink w:anchor="_Toc9795" w:history="1">
            <w:r>
              <w:rPr>
                <w:rFonts w:ascii="Times New Roman" w:hAnsi="Times New Roman"/>
              </w:rPr>
              <w:t>第</w:t>
            </w:r>
            <w:r>
              <w:rPr>
                <w:rFonts w:ascii="Times New Roman" w:hAnsi="Times New Roman"/>
              </w:rPr>
              <w:t>4</w:t>
            </w:r>
            <w:r>
              <w:rPr>
                <w:rFonts w:ascii="Times New Roman" w:hAnsi="Times New Roman"/>
              </w:rPr>
              <w:t>章</w:t>
            </w:r>
            <w:r>
              <w:rPr>
                <w:rFonts w:ascii="Times New Roman" w:hAnsi="Times New Roman"/>
              </w:rPr>
              <w:t xml:space="preserve"> P01</w:t>
            </w:r>
            <w:r>
              <w:rPr>
                <w:rFonts w:ascii="Times New Roman" w:hAnsi="Times New Roman"/>
              </w:rPr>
              <w:t>心脏</w:t>
            </w:r>
            <w:r>
              <w:rPr>
                <w:rFonts w:ascii="Times New Roman" w:hAnsi="Times New Roman"/>
              </w:rPr>
              <w:t>MRI</w:t>
            </w:r>
            <w:r>
              <w:rPr>
                <w:rFonts w:ascii="Times New Roman" w:hAnsi="Times New Roman"/>
              </w:rPr>
              <w:t>左、右心室分割</w:t>
            </w:r>
            <w:r>
              <w:rPr>
                <w:rFonts w:ascii="Times New Roman" w:hAnsi="Times New Roman" w:hint="eastAsia"/>
              </w:rPr>
              <w:t>(</w:t>
            </w:r>
            <w:r>
              <w:rPr>
                <w:rFonts w:ascii="Times New Roman" w:hAnsi="Times New Roman" w:hint="eastAsia"/>
              </w:rPr>
              <w:t>一</w:t>
            </w:r>
            <w:r>
              <w:rPr>
                <w:rFonts w:ascii="Times New Roman" w:hAnsi="Times New Roman" w:hint="eastAsia"/>
              </w:rPr>
              <w:t>)</w:t>
            </w:r>
            <w:r>
              <w:tab/>
            </w:r>
            <w:r>
              <w:fldChar w:fldCharType="begin"/>
            </w:r>
            <w:r>
              <w:instrText xml:space="preserve"> PAGEREF _Toc9795 \h </w:instrText>
            </w:r>
            <w:r>
              <w:fldChar w:fldCharType="separate"/>
            </w:r>
            <w:r>
              <w:t>20</w:t>
            </w:r>
            <w:r>
              <w:fldChar w:fldCharType="end"/>
            </w:r>
          </w:hyperlink>
        </w:p>
        <w:p w14:paraId="2DE21E43" w14:textId="77777777" w:rsidR="00CC2512" w:rsidRDefault="00705C2B">
          <w:pPr>
            <w:pStyle w:val="TOC2"/>
            <w:tabs>
              <w:tab w:val="right" w:leader="dot" w:pos="8306"/>
            </w:tabs>
          </w:pPr>
          <w:hyperlink w:anchor="_Toc14686" w:history="1">
            <w:r>
              <w:rPr>
                <w:rFonts w:ascii="Times New Roman" w:hAnsi="Times New Roman"/>
              </w:rPr>
              <w:t>4.1</w:t>
            </w:r>
            <w:r>
              <w:rPr>
                <w:rFonts w:ascii="Times New Roman" w:hAnsi="Times New Roman"/>
              </w:rPr>
              <w:t>手动分割</w:t>
            </w:r>
            <w:r>
              <w:rPr>
                <w:rFonts w:ascii="Times New Roman" w:hAnsi="Times New Roman" w:hint="eastAsia"/>
              </w:rPr>
              <w:t>（</w:t>
            </w:r>
            <w:r>
              <w:rPr>
                <w:rFonts w:ascii="Times New Roman" w:hAnsi="Times New Roman" w:hint="eastAsia"/>
              </w:rPr>
              <w:t>3DSlicer</w:t>
            </w:r>
            <w:r>
              <w:rPr>
                <w:rFonts w:ascii="Times New Roman" w:hAnsi="Times New Roman" w:hint="eastAsia"/>
              </w:rPr>
              <w:t>）</w:t>
            </w:r>
            <w:r>
              <w:tab/>
            </w:r>
            <w:r>
              <w:fldChar w:fldCharType="begin"/>
            </w:r>
            <w:r>
              <w:instrText xml:space="preserve"> PAGEREF _Toc14686 \h</w:instrText>
            </w:r>
            <w:r>
              <w:instrText xml:space="preserve"> </w:instrText>
            </w:r>
            <w:r>
              <w:fldChar w:fldCharType="separate"/>
            </w:r>
            <w:r>
              <w:t>20</w:t>
            </w:r>
            <w:r>
              <w:fldChar w:fldCharType="end"/>
            </w:r>
          </w:hyperlink>
        </w:p>
        <w:p w14:paraId="56AFB08D" w14:textId="77777777" w:rsidR="00CC2512" w:rsidRDefault="00705C2B">
          <w:pPr>
            <w:pStyle w:val="TOC3"/>
            <w:tabs>
              <w:tab w:val="right" w:leader="dot" w:pos="8306"/>
            </w:tabs>
          </w:pPr>
          <w:hyperlink w:anchor="_Toc8266" w:history="1">
            <w:r>
              <w:rPr>
                <w:rFonts w:ascii="Times New Roman" w:hAnsi="Times New Roman" w:hint="eastAsia"/>
              </w:rPr>
              <w:t>4.1.1</w:t>
            </w:r>
            <w:r>
              <w:rPr>
                <w:rFonts w:ascii="Times New Roman" w:hAnsi="Times New Roman"/>
              </w:rPr>
              <w:t xml:space="preserve"> 3DSlicer</w:t>
            </w:r>
            <w:r>
              <w:tab/>
            </w:r>
            <w:r>
              <w:fldChar w:fldCharType="begin"/>
            </w:r>
            <w:r>
              <w:instrText xml:space="preserve"> PAGEREF _Toc8266 \h </w:instrText>
            </w:r>
            <w:r>
              <w:fldChar w:fldCharType="separate"/>
            </w:r>
            <w:r>
              <w:t>20</w:t>
            </w:r>
            <w:r>
              <w:fldChar w:fldCharType="end"/>
            </w:r>
          </w:hyperlink>
        </w:p>
        <w:p w14:paraId="2D15049D" w14:textId="77777777" w:rsidR="00CC2512" w:rsidRDefault="00705C2B">
          <w:pPr>
            <w:pStyle w:val="TOC3"/>
            <w:tabs>
              <w:tab w:val="right" w:leader="dot" w:pos="8306"/>
            </w:tabs>
          </w:pPr>
          <w:hyperlink w:anchor="_Toc28097" w:history="1">
            <w:r>
              <w:rPr>
                <w:rFonts w:ascii="Times New Roman" w:hAnsi="Times New Roman"/>
              </w:rPr>
              <w:t>4.1.</w:t>
            </w:r>
            <w:r>
              <w:rPr>
                <w:rFonts w:ascii="Times New Roman" w:hAnsi="Times New Roman" w:hint="eastAsia"/>
              </w:rPr>
              <w:t>2</w:t>
            </w:r>
            <w:r>
              <w:rPr>
                <w:rFonts w:ascii="Times New Roman" w:hAnsi="Times New Roman"/>
              </w:rPr>
              <w:t xml:space="preserve"> 3DSlicer</w:t>
            </w:r>
            <w:r>
              <w:rPr>
                <w:rFonts w:ascii="Times New Roman" w:hAnsi="Times New Roman" w:hint="eastAsia"/>
              </w:rPr>
              <w:t>使用</w:t>
            </w:r>
            <w:r>
              <w:tab/>
            </w:r>
            <w:r>
              <w:fldChar w:fldCharType="begin"/>
            </w:r>
            <w:r>
              <w:instrText xml:space="preserve"> PAGEREF _Toc28097</w:instrText>
            </w:r>
            <w:r>
              <w:instrText xml:space="preserve"> \h </w:instrText>
            </w:r>
            <w:r>
              <w:fldChar w:fldCharType="separate"/>
            </w:r>
            <w:r>
              <w:t>22</w:t>
            </w:r>
            <w:r>
              <w:fldChar w:fldCharType="end"/>
            </w:r>
          </w:hyperlink>
        </w:p>
        <w:p w14:paraId="1A5ECA63" w14:textId="77777777" w:rsidR="00CC2512" w:rsidRDefault="00705C2B">
          <w:pPr>
            <w:pStyle w:val="TOC3"/>
            <w:tabs>
              <w:tab w:val="right" w:leader="dot" w:pos="8306"/>
            </w:tabs>
          </w:pPr>
          <w:hyperlink w:anchor="_Toc5592" w:history="1">
            <w:r>
              <w:rPr>
                <w:rFonts w:ascii="Times New Roman" w:hAnsi="Times New Roman"/>
              </w:rPr>
              <w:t>4.1.</w:t>
            </w:r>
            <w:r>
              <w:rPr>
                <w:rFonts w:ascii="Times New Roman" w:hAnsi="Times New Roman" w:hint="eastAsia"/>
              </w:rPr>
              <w:t>3</w:t>
            </w:r>
            <w:r>
              <w:rPr>
                <w:rFonts w:ascii="Times New Roman" w:hAnsi="Times New Roman"/>
              </w:rPr>
              <w:t>常用分割工具介绍</w:t>
            </w:r>
            <w:r>
              <w:tab/>
            </w:r>
            <w:r>
              <w:fldChar w:fldCharType="begin"/>
            </w:r>
            <w:r>
              <w:instrText xml:space="preserve"> PAGEREF _Toc5592 \h </w:instrText>
            </w:r>
            <w:r>
              <w:fldChar w:fldCharType="separate"/>
            </w:r>
            <w:r>
              <w:t>23</w:t>
            </w:r>
            <w:r>
              <w:fldChar w:fldCharType="end"/>
            </w:r>
          </w:hyperlink>
        </w:p>
        <w:p w14:paraId="4186F927" w14:textId="77777777" w:rsidR="00CC2512" w:rsidRDefault="00705C2B">
          <w:pPr>
            <w:pStyle w:val="TOC3"/>
            <w:tabs>
              <w:tab w:val="right" w:leader="dot" w:pos="8306"/>
            </w:tabs>
          </w:pPr>
          <w:hyperlink w:anchor="_Toc26255" w:history="1">
            <w:r>
              <w:rPr>
                <w:rFonts w:ascii="Times New Roman" w:hAnsi="Times New Roman"/>
              </w:rPr>
              <w:t>4.1.</w:t>
            </w:r>
            <w:r>
              <w:rPr>
                <w:rFonts w:ascii="Times New Roman" w:hAnsi="Times New Roman" w:hint="eastAsia"/>
              </w:rPr>
              <w:t>4</w:t>
            </w:r>
            <w:r>
              <w:rPr>
                <w:rFonts w:ascii="Times New Roman" w:hAnsi="Times New Roman"/>
              </w:rPr>
              <w:t>文件保存方法</w:t>
            </w:r>
            <w:r>
              <w:tab/>
            </w:r>
            <w:r>
              <w:fldChar w:fldCharType="begin"/>
            </w:r>
            <w:r>
              <w:instrText xml:space="preserve"> PAGEREF _Toc26255 \h </w:instrText>
            </w:r>
            <w:r>
              <w:fldChar w:fldCharType="separate"/>
            </w:r>
            <w:r>
              <w:t>23</w:t>
            </w:r>
            <w:r>
              <w:fldChar w:fldCharType="end"/>
            </w:r>
          </w:hyperlink>
        </w:p>
        <w:p w14:paraId="7211280E" w14:textId="77777777" w:rsidR="00CC2512" w:rsidRDefault="00705C2B">
          <w:pPr>
            <w:pStyle w:val="TOC3"/>
            <w:tabs>
              <w:tab w:val="right" w:leader="dot" w:pos="8306"/>
            </w:tabs>
          </w:pPr>
          <w:hyperlink w:anchor="_Toc27174" w:history="1">
            <w:r>
              <w:rPr>
                <w:rFonts w:ascii="Times New Roman" w:hAnsi="Times New Roman"/>
              </w:rPr>
              <w:t>4.1.</w:t>
            </w:r>
            <w:r>
              <w:rPr>
                <w:rFonts w:ascii="Times New Roman" w:hAnsi="Times New Roman" w:hint="eastAsia"/>
              </w:rPr>
              <w:t>5</w:t>
            </w:r>
            <w:r>
              <w:rPr>
                <w:rFonts w:ascii="Times New Roman" w:hAnsi="Times New Roman"/>
              </w:rPr>
              <w:t>标签二值化与标签导出方法</w:t>
            </w:r>
            <w:r>
              <w:tab/>
            </w:r>
            <w:r>
              <w:fldChar w:fldCharType="begin"/>
            </w:r>
            <w:r>
              <w:instrText xml:space="preserve"> PAGEREF _Toc27174 \h </w:instrText>
            </w:r>
            <w:r>
              <w:fldChar w:fldCharType="separate"/>
            </w:r>
            <w:r>
              <w:t>24</w:t>
            </w:r>
            <w:r>
              <w:fldChar w:fldCharType="end"/>
            </w:r>
          </w:hyperlink>
        </w:p>
        <w:p w14:paraId="173A8797" w14:textId="77777777" w:rsidR="00CC2512" w:rsidRDefault="00705C2B">
          <w:pPr>
            <w:pStyle w:val="TOC3"/>
            <w:tabs>
              <w:tab w:val="right" w:leader="dot" w:pos="8306"/>
            </w:tabs>
          </w:pPr>
          <w:hyperlink w:anchor="_Toc19487" w:history="1">
            <w:r>
              <w:rPr>
                <w:rFonts w:ascii="Times New Roman" w:hAnsi="Times New Roman"/>
              </w:rPr>
              <w:t>4.1.</w:t>
            </w:r>
            <w:r>
              <w:rPr>
                <w:rFonts w:ascii="Times New Roman" w:hAnsi="Times New Roman" w:hint="eastAsia"/>
              </w:rPr>
              <w:t>6</w:t>
            </w:r>
            <w:r>
              <w:rPr>
                <w:rFonts w:ascii="Times New Roman" w:hAnsi="Times New Roman"/>
              </w:rPr>
              <w:t>标签处理</w:t>
            </w:r>
            <w:r>
              <w:tab/>
            </w:r>
            <w:r>
              <w:fldChar w:fldCharType="begin"/>
            </w:r>
            <w:r>
              <w:instrText xml:space="preserve"> PAGEREF _Toc19487 \h </w:instrText>
            </w:r>
            <w:r>
              <w:fldChar w:fldCharType="separate"/>
            </w:r>
            <w:r>
              <w:t>25</w:t>
            </w:r>
            <w:r>
              <w:fldChar w:fldCharType="end"/>
            </w:r>
          </w:hyperlink>
        </w:p>
        <w:p w14:paraId="3B7071EA" w14:textId="77777777" w:rsidR="00CC2512" w:rsidRDefault="00705C2B">
          <w:pPr>
            <w:pStyle w:val="TOC3"/>
            <w:tabs>
              <w:tab w:val="right" w:leader="dot" w:pos="8306"/>
            </w:tabs>
          </w:pPr>
          <w:hyperlink w:anchor="_Toc13862" w:history="1">
            <w:r>
              <w:rPr>
                <w:rFonts w:ascii="Times New Roman" w:hAnsi="Times New Roman"/>
              </w:rPr>
              <w:t>4.1.</w:t>
            </w:r>
            <w:r>
              <w:rPr>
                <w:rFonts w:ascii="Times New Roman" w:hAnsi="Times New Roman" w:hint="eastAsia"/>
              </w:rPr>
              <w:t>7</w:t>
            </w:r>
            <w:r>
              <w:rPr>
                <w:rFonts w:ascii="Times New Roman" w:hAnsi="Times New Roman"/>
              </w:rPr>
              <w:t>手动分割最终结果</w:t>
            </w:r>
            <w:r>
              <w:tab/>
            </w:r>
            <w:r>
              <w:fldChar w:fldCharType="begin"/>
            </w:r>
            <w:r>
              <w:instrText xml:space="preserve"> PAGEREF _Toc13862 \h </w:instrText>
            </w:r>
            <w:r>
              <w:fldChar w:fldCharType="separate"/>
            </w:r>
            <w:r>
              <w:t>25</w:t>
            </w:r>
            <w:r>
              <w:fldChar w:fldCharType="end"/>
            </w:r>
          </w:hyperlink>
        </w:p>
        <w:p w14:paraId="63CEF17A" w14:textId="77777777" w:rsidR="00CC2512" w:rsidRDefault="00705C2B">
          <w:pPr>
            <w:pStyle w:val="TOC3"/>
            <w:tabs>
              <w:tab w:val="right" w:leader="dot" w:pos="8306"/>
            </w:tabs>
          </w:pPr>
          <w:hyperlink w:anchor="_Toc1456" w:history="1">
            <w:r>
              <w:rPr>
                <w:rFonts w:ascii="Times New Roman" w:hAnsi="Times New Roman" w:hint="eastAsia"/>
              </w:rPr>
              <w:t>4.</w:t>
            </w:r>
            <w:r>
              <w:rPr>
                <w:rFonts w:ascii="Times New Roman" w:hAnsi="Times New Roman" w:hint="eastAsia"/>
              </w:rPr>
              <w:t>1</w:t>
            </w:r>
            <w:r>
              <w:rPr>
                <w:rFonts w:ascii="Times New Roman" w:hAnsi="Times New Roman"/>
              </w:rPr>
              <w:t>.</w:t>
            </w:r>
            <w:r>
              <w:rPr>
                <w:rFonts w:ascii="Times New Roman" w:hAnsi="Times New Roman" w:hint="eastAsia"/>
              </w:rPr>
              <w:t>8</w:t>
            </w:r>
            <w:r>
              <w:rPr>
                <w:rFonts w:ascii="Times New Roman" w:hAnsi="Times New Roman" w:hint="eastAsia"/>
              </w:rPr>
              <w:t>评价指标的</w:t>
            </w:r>
            <w:r>
              <w:rPr>
                <w:rFonts w:ascii="Times New Roman" w:hAnsi="Times New Roman" w:hint="eastAsia"/>
              </w:rPr>
              <w:t>Python</w:t>
            </w:r>
            <w:r>
              <w:rPr>
                <w:rFonts w:ascii="Times New Roman" w:hAnsi="Times New Roman" w:hint="eastAsia"/>
              </w:rPr>
              <w:t>实现</w:t>
            </w:r>
            <w:r>
              <w:tab/>
            </w:r>
            <w:r>
              <w:fldChar w:fldCharType="begin"/>
            </w:r>
            <w:r>
              <w:instrText xml:space="preserve"> PAGEREF _Toc1456 \h </w:instrText>
            </w:r>
            <w:r>
              <w:fldChar w:fldCharType="separate"/>
            </w:r>
            <w:r>
              <w:t>26</w:t>
            </w:r>
            <w:r>
              <w:fldChar w:fldCharType="end"/>
            </w:r>
          </w:hyperlink>
        </w:p>
        <w:p w14:paraId="1512BC80" w14:textId="77777777" w:rsidR="00CC2512" w:rsidRDefault="00705C2B">
          <w:pPr>
            <w:pStyle w:val="TOC3"/>
            <w:tabs>
              <w:tab w:val="right" w:leader="dot" w:pos="8306"/>
            </w:tabs>
          </w:pPr>
          <w:hyperlink w:anchor="_Toc30182" w:history="1">
            <w:r>
              <w:rPr>
                <w:rFonts w:ascii="Times New Roman" w:hAnsi="Times New Roman" w:hint="eastAsia"/>
              </w:rPr>
              <w:t>4.1.9</w:t>
            </w:r>
            <w:r>
              <w:rPr>
                <w:rFonts w:ascii="Times New Roman" w:hAnsi="Times New Roman" w:hint="eastAsia"/>
              </w:rPr>
              <w:t>评价指标计算分析</w:t>
            </w:r>
            <w:r>
              <w:tab/>
            </w:r>
            <w:r>
              <w:fldChar w:fldCharType="begin"/>
            </w:r>
            <w:r>
              <w:instrText xml:space="preserve"> PAGEREF _Toc30182 </w:instrText>
            </w:r>
            <w:r>
              <w:instrText xml:space="preserve">\h </w:instrText>
            </w:r>
            <w:r>
              <w:fldChar w:fldCharType="separate"/>
            </w:r>
            <w:r>
              <w:t>27</w:t>
            </w:r>
            <w:r>
              <w:fldChar w:fldCharType="end"/>
            </w:r>
          </w:hyperlink>
        </w:p>
        <w:p w14:paraId="0AD6328D" w14:textId="77777777" w:rsidR="00CC2512" w:rsidRDefault="00705C2B">
          <w:pPr>
            <w:pStyle w:val="TOC2"/>
            <w:tabs>
              <w:tab w:val="right" w:leader="dot" w:pos="8306"/>
            </w:tabs>
          </w:pPr>
          <w:hyperlink w:anchor="_Toc12723" w:history="1">
            <w:r>
              <w:rPr>
                <w:rFonts w:ascii="Times New Roman" w:hAnsi="Times New Roman" w:hint="eastAsia"/>
              </w:rPr>
              <w:t>4.2</w:t>
            </w:r>
            <w:r>
              <w:rPr>
                <w:rFonts w:ascii="Times New Roman" w:hAnsi="Times New Roman"/>
              </w:rPr>
              <w:t xml:space="preserve"> Unet</w:t>
            </w:r>
            <w:r>
              <w:rPr>
                <w:rFonts w:ascii="Times New Roman" w:hAnsi="Times New Roman"/>
              </w:rPr>
              <w:t>算法分割</w:t>
            </w:r>
            <w:r>
              <w:rPr>
                <w:rFonts w:ascii="Times New Roman" w:hAnsi="Times New Roman" w:hint="eastAsia"/>
              </w:rPr>
              <w:t>(</w:t>
            </w:r>
            <w:r>
              <w:rPr>
                <w:rFonts w:ascii="Times New Roman" w:hAnsi="Times New Roman"/>
              </w:rPr>
              <w:t>Keras</w:t>
            </w:r>
            <w:r>
              <w:rPr>
                <w:rFonts w:ascii="Times New Roman" w:hAnsi="Times New Roman" w:hint="eastAsia"/>
              </w:rPr>
              <w:t>)</w:t>
            </w:r>
            <w:r>
              <w:tab/>
            </w:r>
            <w:r>
              <w:fldChar w:fldCharType="begin"/>
            </w:r>
            <w:r>
              <w:instrText xml:space="preserve"> PAGEREF _Toc12723 \h </w:instrText>
            </w:r>
            <w:r>
              <w:fldChar w:fldCharType="separate"/>
            </w:r>
            <w:r>
              <w:t>28</w:t>
            </w:r>
            <w:r>
              <w:fldChar w:fldCharType="end"/>
            </w:r>
          </w:hyperlink>
        </w:p>
        <w:p w14:paraId="565DF99A" w14:textId="77777777" w:rsidR="00CC2512" w:rsidRDefault="00705C2B">
          <w:pPr>
            <w:pStyle w:val="TOC3"/>
            <w:tabs>
              <w:tab w:val="right" w:leader="dot" w:pos="8306"/>
            </w:tabs>
          </w:pPr>
          <w:hyperlink w:anchor="_Toc7727" w:history="1">
            <w:r>
              <w:rPr>
                <w:rFonts w:ascii="Times New Roman" w:hAnsi="Times New Roman" w:hint="eastAsia"/>
              </w:rPr>
              <w:t>4.2</w:t>
            </w:r>
            <w:r>
              <w:rPr>
                <w:rFonts w:ascii="Times New Roman" w:hAnsi="Times New Roman"/>
              </w:rPr>
              <w:t>.1</w:t>
            </w:r>
            <w:r>
              <w:rPr>
                <w:rFonts w:ascii="Times New Roman" w:hAnsi="Times New Roman"/>
              </w:rPr>
              <w:t>实验数据划分</w:t>
            </w:r>
            <w:r>
              <w:tab/>
            </w:r>
            <w:r>
              <w:fldChar w:fldCharType="begin"/>
            </w:r>
            <w:r>
              <w:instrText xml:space="preserve"> PAGEREF _Toc7727 \h </w:instrText>
            </w:r>
            <w:r>
              <w:fldChar w:fldCharType="separate"/>
            </w:r>
            <w:r>
              <w:t>28</w:t>
            </w:r>
            <w:r>
              <w:fldChar w:fldCharType="end"/>
            </w:r>
          </w:hyperlink>
        </w:p>
        <w:p w14:paraId="6E3D737E" w14:textId="77777777" w:rsidR="00CC2512" w:rsidRDefault="00705C2B">
          <w:pPr>
            <w:pStyle w:val="TOC3"/>
            <w:tabs>
              <w:tab w:val="right" w:leader="dot" w:pos="8306"/>
            </w:tabs>
          </w:pPr>
          <w:hyperlink w:anchor="_Toc27015" w:history="1">
            <w:r>
              <w:rPr>
                <w:rFonts w:ascii="Times New Roman" w:hAnsi="Times New Roman" w:hint="eastAsia"/>
              </w:rPr>
              <w:t>4.2.2Python</w:t>
            </w:r>
            <w:r>
              <w:rPr>
                <w:rFonts w:ascii="Times New Roman" w:hAnsi="Times New Roman" w:hint="eastAsia"/>
              </w:rPr>
              <w:t>安装</w:t>
            </w:r>
            <w:r>
              <w:tab/>
            </w:r>
            <w:r>
              <w:fldChar w:fldCharType="begin"/>
            </w:r>
            <w:r>
              <w:instrText xml:space="preserve"> PAGEREF _Toc27015 \h </w:instrText>
            </w:r>
            <w:r>
              <w:fldChar w:fldCharType="separate"/>
            </w:r>
            <w:r>
              <w:t>29</w:t>
            </w:r>
            <w:r>
              <w:fldChar w:fldCharType="end"/>
            </w:r>
          </w:hyperlink>
        </w:p>
        <w:p w14:paraId="46848DDA" w14:textId="77777777" w:rsidR="00CC2512" w:rsidRDefault="00705C2B">
          <w:pPr>
            <w:pStyle w:val="TOC3"/>
            <w:tabs>
              <w:tab w:val="right" w:leader="dot" w:pos="8306"/>
            </w:tabs>
          </w:pPr>
          <w:hyperlink w:anchor="_Toc17355" w:history="1">
            <w:r>
              <w:rPr>
                <w:rFonts w:ascii="Times New Roman" w:hAnsi="Times New Roman" w:hint="eastAsia"/>
              </w:rPr>
              <w:t>4.2.3PyCharm</w:t>
            </w:r>
            <w:r>
              <w:rPr>
                <w:rFonts w:ascii="Times New Roman" w:hAnsi="Times New Roman" w:hint="eastAsia"/>
              </w:rPr>
              <w:t>安装与创建工程</w:t>
            </w:r>
            <w:r>
              <w:tab/>
            </w:r>
            <w:r>
              <w:fldChar w:fldCharType="begin"/>
            </w:r>
            <w:r>
              <w:instrText xml:space="preserve"> PAGEREF _Toc17355 \h </w:instrText>
            </w:r>
            <w:r>
              <w:fldChar w:fldCharType="separate"/>
            </w:r>
            <w:r>
              <w:t>31</w:t>
            </w:r>
            <w:r>
              <w:fldChar w:fldCharType="end"/>
            </w:r>
          </w:hyperlink>
        </w:p>
        <w:p w14:paraId="6642BF62" w14:textId="77777777" w:rsidR="00CC2512" w:rsidRDefault="00705C2B">
          <w:pPr>
            <w:pStyle w:val="TOC3"/>
            <w:tabs>
              <w:tab w:val="right" w:leader="dot" w:pos="8306"/>
            </w:tabs>
          </w:pPr>
          <w:hyperlink w:anchor="_Toc29704" w:history="1">
            <w:r>
              <w:rPr>
                <w:rFonts w:ascii="Times New Roman" w:hAnsi="Times New Roman" w:hint="eastAsia"/>
              </w:rPr>
              <w:t>4.2</w:t>
            </w:r>
            <w:r>
              <w:rPr>
                <w:rFonts w:ascii="Times New Roman" w:hAnsi="Times New Roman"/>
              </w:rPr>
              <w:t>.</w:t>
            </w:r>
            <w:r>
              <w:rPr>
                <w:rFonts w:ascii="Times New Roman" w:hAnsi="Times New Roman" w:hint="eastAsia"/>
              </w:rPr>
              <w:t>4</w:t>
            </w:r>
            <w:r>
              <w:rPr>
                <w:rFonts w:ascii="Times New Roman" w:hAnsi="Times New Roman"/>
              </w:rPr>
              <w:t>Unet</w:t>
            </w:r>
            <w:r>
              <w:rPr>
                <w:rFonts w:ascii="Times New Roman" w:hAnsi="Times New Roman"/>
              </w:rPr>
              <w:t>网络</w:t>
            </w:r>
            <w:r>
              <w:rPr>
                <w:rFonts w:ascii="Times New Roman" w:hAnsi="Times New Roman" w:hint="eastAsia"/>
              </w:rPr>
              <w:t>框架</w:t>
            </w:r>
            <w:r>
              <w:tab/>
            </w:r>
            <w:r>
              <w:fldChar w:fldCharType="begin"/>
            </w:r>
            <w:r>
              <w:instrText xml:space="preserve"> PAGEREF _Toc29704 \h </w:instrText>
            </w:r>
            <w:r>
              <w:fldChar w:fldCharType="separate"/>
            </w:r>
            <w:r>
              <w:t>34</w:t>
            </w:r>
            <w:r>
              <w:fldChar w:fldCharType="end"/>
            </w:r>
          </w:hyperlink>
        </w:p>
        <w:p w14:paraId="29B4EE9D" w14:textId="77777777" w:rsidR="00CC2512" w:rsidRDefault="00705C2B">
          <w:pPr>
            <w:pStyle w:val="TOC3"/>
            <w:tabs>
              <w:tab w:val="right" w:leader="dot" w:pos="8306"/>
            </w:tabs>
          </w:pPr>
          <w:hyperlink w:anchor="_Toc2656" w:history="1">
            <w:r>
              <w:rPr>
                <w:rFonts w:ascii="Times New Roman" w:hAnsi="Times New Roman" w:hint="eastAsia"/>
              </w:rPr>
              <w:t>4.2</w:t>
            </w:r>
            <w:r>
              <w:rPr>
                <w:rFonts w:ascii="Times New Roman" w:hAnsi="Times New Roman"/>
              </w:rPr>
              <w:t>.</w:t>
            </w:r>
            <w:r>
              <w:rPr>
                <w:rFonts w:ascii="Times New Roman" w:hAnsi="Times New Roman" w:hint="eastAsia"/>
              </w:rPr>
              <w:t>5</w:t>
            </w:r>
            <w:r>
              <w:rPr>
                <w:rFonts w:ascii="Times New Roman" w:hAnsi="Times New Roman"/>
              </w:rPr>
              <w:t>图片大小转换</w:t>
            </w:r>
            <w:r>
              <w:tab/>
            </w:r>
            <w:r>
              <w:fldChar w:fldCharType="begin"/>
            </w:r>
            <w:r>
              <w:instrText xml:space="preserve"> PAGEREF _Toc2656 \h </w:instrText>
            </w:r>
            <w:r>
              <w:fldChar w:fldCharType="separate"/>
            </w:r>
            <w:r>
              <w:t>34</w:t>
            </w:r>
            <w:r>
              <w:fldChar w:fldCharType="end"/>
            </w:r>
          </w:hyperlink>
        </w:p>
        <w:p w14:paraId="1D32D8FA" w14:textId="77777777" w:rsidR="00CC2512" w:rsidRDefault="00705C2B">
          <w:pPr>
            <w:pStyle w:val="TOC3"/>
            <w:tabs>
              <w:tab w:val="right" w:leader="dot" w:pos="8306"/>
            </w:tabs>
          </w:pPr>
          <w:hyperlink w:anchor="_Toc26015" w:history="1">
            <w:r>
              <w:rPr>
                <w:rFonts w:ascii="Times New Roman" w:hAnsi="Times New Roman" w:hint="eastAsia"/>
              </w:rPr>
              <w:t>4.2</w:t>
            </w:r>
            <w:r>
              <w:rPr>
                <w:rFonts w:ascii="Times New Roman" w:hAnsi="Times New Roman"/>
              </w:rPr>
              <w:t>.</w:t>
            </w:r>
            <w:r>
              <w:rPr>
                <w:rFonts w:ascii="Times New Roman" w:hAnsi="Times New Roman" w:hint="eastAsia"/>
              </w:rPr>
              <w:t>6</w:t>
            </w:r>
            <w:r>
              <w:rPr>
                <w:rFonts w:ascii="Times New Roman" w:hAnsi="Times New Roman"/>
              </w:rPr>
              <w:t>算法分割结果</w:t>
            </w:r>
            <w:r>
              <w:tab/>
            </w:r>
            <w:r>
              <w:fldChar w:fldCharType="begin"/>
            </w:r>
            <w:r>
              <w:instrText xml:space="preserve"> PAGEREF _Toc26015 \h </w:instrText>
            </w:r>
            <w:r>
              <w:fldChar w:fldCharType="separate"/>
            </w:r>
            <w:r>
              <w:t>35</w:t>
            </w:r>
            <w:r>
              <w:fldChar w:fldCharType="end"/>
            </w:r>
          </w:hyperlink>
        </w:p>
        <w:p w14:paraId="42BA9D6D" w14:textId="77777777" w:rsidR="00CC2512" w:rsidRDefault="00705C2B">
          <w:pPr>
            <w:pStyle w:val="TOC3"/>
            <w:tabs>
              <w:tab w:val="right" w:leader="dot" w:pos="8306"/>
            </w:tabs>
          </w:pPr>
          <w:hyperlink w:anchor="_Toc32449" w:history="1">
            <w:r>
              <w:rPr>
                <w:rFonts w:ascii="Times New Roman" w:hAnsi="Times New Roman" w:hint="eastAsia"/>
              </w:rPr>
              <w:t>4.</w:t>
            </w:r>
            <w:r>
              <w:rPr>
                <w:rFonts w:ascii="Times New Roman" w:hAnsi="Times New Roman" w:hint="eastAsia"/>
              </w:rPr>
              <w:t>2</w:t>
            </w:r>
            <w:r>
              <w:rPr>
                <w:rFonts w:ascii="Times New Roman" w:hAnsi="Times New Roman"/>
              </w:rPr>
              <w:t>.</w:t>
            </w:r>
            <w:r>
              <w:rPr>
                <w:rFonts w:ascii="Times New Roman" w:hAnsi="Times New Roman" w:hint="eastAsia"/>
              </w:rPr>
              <w:t>7</w:t>
            </w:r>
            <w:r>
              <w:rPr>
                <w:rFonts w:ascii="Times New Roman" w:hAnsi="Times New Roman" w:hint="eastAsia"/>
              </w:rPr>
              <w:t>评价指标的</w:t>
            </w:r>
            <w:r>
              <w:rPr>
                <w:rFonts w:ascii="Times New Roman" w:hAnsi="Times New Roman" w:hint="eastAsia"/>
              </w:rPr>
              <w:t>Python</w:t>
            </w:r>
            <w:r>
              <w:rPr>
                <w:rFonts w:ascii="Times New Roman" w:hAnsi="Times New Roman" w:hint="eastAsia"/>
              </w:rPr>
              <w:t>实现</w:t>
            </w:r>
            <w:r>
              <w:tab/>
            </w:r>
            <w:r>
              <w:fldChar w:fldCharType="begin"/>
            </w:r>
            <w:r>
              <w:instrText xml:space="preserve"> PAGEREF _Toc32449 \h </w:instrText>
            </w:r>
            <w:r>
              <w:fldChar w:fldCharType="separate"/>
            </w:r>
            <w:r>
              <w:t>35</w:t>
            </w:r>
            <w:r>
              <w:fldChar w:fldCharType="end"/>
            </w:r>
          </w:hyperlink>
        </w:p>
        <w:p w14:paraId="0C3637B1" w14:textId="77777777" w:rsidR="00CC2512" w:rsidRDefault="00705C2B">
          <w:pPr>
            <w:pStyle w:val="TOC3"/>
            <w:tabs>
              <w:tab w:val="right" w:leader="dot" w:pos="8306"/>
            </w:tabs>
          </w:pPr>
          <w:hyperlink w:anchor="_Toc25005" w:history="1">
            <w:r>
              <w:rPr>
                <w:rFonts w:ascii="Times New Roman" w:hAnsi="Times New Roman" w:hint="eastAsia"/>
              </w:rPr>
              <w:t>4.2.8</w:t>
            </w:r>
            <w:r>
              <w:rPr>
                <w:rFonts w:ascii="Times New Roman" w:hAnsi="Times New Roman" w:hint="eastAsia"/>
              </w:rPr>
              <w:t>评价指标计算分析</w:t>
            </w:r>
            <w:r>
              <w:tab/>
            </w:r>
            <w:r>
              <w:fldChar w:fldCharType="begin"/>
            </w:r>
            <w:r>
              <w:instrText xml:space="preserve"> PAGEREF _Toc25005 \h </w:instrText>
            </w:r>
            <w:r>
              <w:fldChar w:fldCharType="separate"/>
            </w:r>
            <w:r>
              <w:t>35</w:t>
            </w:r>
            <w:r>
              <w:fldChar w:fldCharType="end"/>
            </w:r>
          </w:hyperlink>
        </w:p>
        <w:p w14:paraId="170333A8" w14:textId="77777777" w:rsidR="00CC2512" w:rsidRDefault="00705C2B">
          <w:pPr>
            <w:pStyle w:val="TOC1"/>
            <w:tabs>
              <w:tab w:val="right" w:leader="dot" w:pos="8306"/>
            </w:tabs>
          </w:pPr>
          <w:hyperlink w:anchor="_Toc24865" w:history="1">
            <w:r>
              <w:rPr>
                <w:rFonts w:ascii="Times New Roman" w:hAnsi="Times New Roman"/>
              </w:rPr>
              <w:t>第</w:t>
            </w:r>
            <w:r>
              <w:rPr>
                <w:rFonts w:ascii="Times New Roman" w:hAnsi="Times New Roman"/>
              </w:rPr>
              <w:t>5</w:t>
            </w:r>
            <w:r>
              <w:rPr>
                <w:rFonts w:ascii="Times New Roman" w:hAnsi="Times New Roman"/>
              </w:rPr>
              <w:t>章</w:t>
            </w:r>
            <w:r>
              <w:rPr>
                <w:rFonts w:ascii="Times New Roman" w:hAnsi="Times New Roman"/>
              </w:rPr>
              <w:t xml:space="preserve"> P01</w:t>
            </w:r>
            <w:r>
              <w:rPr>
                <w:rFonts w:ascii="Times New Roman" w:hAnsi="Times New Roman"/>
              </w:rPr>
              <w:t>心脏</w:t>
            </w:r>
            <w:r>
              <w:rPr>
                <w:rFonts w:ascii="Times New Roman" w:hAnsi="Times New Roman"/>
              </w:rPr>
              <w:t>M</w:t>
            </w:r>
            <w:r>
              <w:rPr>
                <w:rFonts w:ascii="Times New Roman" w:hAnsi="Times New Roman"/>
              </w:rPr>
              <w:t>RI</w:t>
            </w:r>
            <w:r>
              <w:rPr>
                <w:rFonts w:ascii="Times New Roman" w:hAnsi="Times New Roman"/>
              </w:rPr>
              <w:t>左、右心室分割</w:t>
            </w:r>
            <w:r>
              <w:rPr>
                <w:rFonts w:ascii="Times New Roman" w:hAnsi="Times New Roman" w:hint="eastAsia"/>
              </w:rPr>
              <w:t>(</w:t>
            </w:r>
            <w:r>
              <w:rPr>
                <w:rFonts w:ascii="Times New Roman" w:hAnsi="Times New Roman" w:hint="eastAsia"/>
              </w:rPr>
              <w:t>二</w:t>
            </w:r>
            <w:r>
              <w:rPr>
                <w:rFonts w:ascii="Times New Roman" w:hAnsi="Times New Roman" w:hint="eastAsia"/>
              </w:rPr>
              <w:t>)</w:t>
            </w:r>
            <w:r>
              <w:tab/>
            </w:r>
            <w:r>
              <w:fldChar w:fldCharType="begin"/>
            </w:r>
            <w:r>
              <w:instrText xml:space="preserve"> PAGEREF _Toc24865 \h </w:instrText>
            </w:r>
            <w:r>
              <w:fldChar w:fldCharType="separate"/>
            </w:r>
            <w:r>
              <w:t>36</w:t>
            </w:r>
            <w:r>
              <w:fldChar w:fldCharType="end"/>
            </w:r>
          </w:hyperlink>
        </w:p>
        <w:p w14:paraId="70E169E7" w14:textId="77777777" w:rsidR="00CC2512" w:rsidRDefault="00705C2B">
          <w:pPr>
            <w:pStyle w:val="TOC2"/>
            <w:tabs>
              <w:tab w:val="right" w:leader="dot" w:pos="8306"/>
            </w:tabs>
          </w:pPr>
          <w:hyperlink w:anchor="_Toc4240" w:history="1">
            <w:r>
              <w:rPr>
                <w:rFonts w:ascii="Times New Roman" w:hAnsi="Times New Roman" w:hint="eastAsia"/>
              </w:rPr>
              <w:t>5</w:t>
            </w:r>
            <w:r>
              <w:rPr>
                <w:rFonts w:ascii="Times New Roman" w:hAnsi="Times New Roman"/>
              </w:rPr>
              <w:t>.1</w:t>
            </w:r>
            <w:r>
              <w:rPr>
                <w:rFonts w:ascii="Times New Roman" w:hAnsi="Times New Roman"/>
              </w:rPr>
              <w:t>手动分割</w:t>
            </w:r>
            <w:r>
              <w:rPr>
                <w:rFonts w:ascii="Times New Roman" w:hAnsi="Times New Roman" w:hint="eastAsia"/>
              </w:rPr>
              <w:t>（</w:t>
            </w:r>
            <w:r>
              <w:rPr>
                <w:rFonts w:ascii="Times New Roman" w:hAnsi="Times New Roman" w:hint="eastAsia"/>
              </w:rPr>
              <w:t>labelme</w:t>
            </w:r>
            <w:r>
              <w:rPr>
                <w:rFonts w:ascii="Times New Roman" w:hAnsi="Times New Roman" w:hint="eastAsia"/>
              </w:rPr>
              <w:t>）</w:t>
            </w:r>
            <w:r>
              <w:tab/>
            </w:r>
            <w:r>
              <w:fldChar w:fldCharType="begin"/>
            </w:r>
            <w:r>
              <w:instrText xml:space="preserve"> PAGEREF _Toc4240 \h </w:instrText>
            </w:r>
            <w:r>
              <w:fldChar w:fldCharType="separate"/>
            </w:r>
            <w:r>
              <w:t>36</w:t>
            </w:r>
            <w:r>
              <w:fldChar w:fldCharType="end"/>
            </w:r>
          </w:hyperlink>
        </w:p>
        <w:p w14:paraId="12A8B3C3" w14:textId="77777777" w:rsidR="00CC2512" w:rsidRDefault="00705C2B">
          <w:pPr>
            <w:pStyle w:val="TOC3"/>
            <w:tabs>
              <w:tab w:val="right" w:leader="dot" w:pos="8306"/>
            </w:tabs>
          </w:pPr>
          <w:hyperlink w:anchor="_Toc17809" w:history="1">
            <w:r>
              <w:rPr>
                <w:rFonts w:ascii="Times New Roman" w:hAnsi="Times New Roman" w:hint="eastAsia"/>
              </w:rPr>
              <w:t>5.1.1 Anaconda</w:t>
            </w:r>
            <w:r>
              <w:tab/>
            </w:r>
            <w:r>
              <w:fldChar w:fldCharType="begin"/>
            </w:r>
            <w:r>
              <w:instrText xml:space="preserve"> PAGEREF _Toc17809 \h </w:instrText>
            </w:r>
            <w:r>
              <w:fldChar w:fldCharType="separate"/>
            </w:r>
            <w:r>
              <w:t>36</w:t>
            </w:r>
            <w:r>
              <w:fldChar w:fldCharType="end"/>
            </w:r>
          </w:hyperlink>
        </w:p>
        <w:p w14:paraId="6D050898" w14:textId="77777777" w:rsidR="00CC2512" w:rsidRDefault="00705C2B">
          <w:pPr>
            <w:pStyle w:val="TOC3"/>
            <w:tabs>
              <w:tab w:val="right" w:leader="dot" w:pos="8306"/>
            </w:tabs>
          </w:pPr>
          <w:hyperlink w:anchor="_Toc13971" w:history="1">
            <w:r>
              <w:rPr>
                <w:rFonts w:ascii="Times New Roman" w:hAnsi="Times New Roman" w:hint="eastAsia"/>
              </w:rPr>
              <w:t>5.1.2 labelme</w:t>
            </w:r>
            <w:r>
              <w:tab/>
            </w:r>
            <w:r>
              <w:fldChar w:fldCharType="begin"/>
            </w:r>
            <w:r>
              <w:instrText xml:space="preserve"> PAGEREF _Toc13971 \h </w:instrText>
            </w:r>
            <w:r>
              <w:fldChar w:fldCharType="separate"/>
            </w:r>
            <w:r>
              <w:t>39</w:t>
            </w:r>
            <w:r>
              <w:fldChar w:fldCharType="end"/>
            </w:r>
          </w:hyperlink>
        </w:p>
        <w:p w14:paraId="7527975E" w14:textId="77777777" w:rsidR="00CC2512" w:rsidRDefault="00705C2B">
          <w:pPr>
            <w:pStyle w:val="TOC3"/>
            <w:tabs>
              <w:tab w:val="right" w:leader="dot" w:pos="8306"/>
            </w:tabs>
          </w:pPr>
          <w:hyperlink w:anchor="_Toc26027" w:history="1">
            <w:r>
              <w:rPr>
                <w:rFonts w:ascii="Times New Roman" w:hAnsi="Times New Roman" w:hint="eastAsia"/>
              </w:rPr>
              <w:t>5.1.3 labelme</w:t>
            </w:r>
            <w:r>
              <w:rPr>
                <w:rFonts w:ascii="Times New Roman" w:hAnsi="Times New Roman" w:hint="eastAsia"/>
              </w:rPr>
              <w:t>使用</w:t>
            </w:r>
            <w:r>
              <w:tab/>
            </w:r>
            <w:r>
              <w:fldChar w:fldCharType="begin"/>
            </w:r>
            <w:r>
              <w:instrText xml:space="preserve"> PAGEREF _Toc26027 \h </w:instrText>
            </w:r>
            <w:r>
              <w:fldChar w:fldCharType="separate"/>
            </w:r>
            <w:r>
              <w:t>41</w:t>
            </w:r>
            <w:r>
              <w:fldChar w:fldCharType="end"/>
            </w:r>
          </w:hyperlink>
        </w:p>
        <w:p w14:paraId="0AE6DD93" w14:textId="77777777" w:rsidR="00CC2512" w:rsidRDefault="00705C2B">
          <w:pPr>
            <w:pStyle w:val="TOC3"/>
            <w:tabs>
              <w:tab w:val="right" w:leader="dot" w:pos="8306"/>
            </w:tabs>
          </w:pPr>
          <w:hyperlink w:anchor="_Toc31616" w:history="1">
            <w:r>
              <w:rPr>
                <w:rFonts w:ascii="Times New Roman" w:hAnsi="Times New Roman" w:hint="eastAsia"/>
              </w:rPr>
              <w:t xml:space="preserve">5.1.4 Json </w:t>
            </w:r>
            <w:r>
              <w:rPr>
                <w:rFonts w:ascii="Times New Roman" w:hAnsi="Times New Roman" w:hint="eastAsia"/>
              </w:rPr>
              <w:t>转</w:t>
            </w:r>
            <w:r>
              <w:rPr>
                <w:rFonts w:ascii="Times New Roman" w:hAnsi="Times New Roman" w:hint="eastAsia"/>
              </w:rPr>
              <w:t>dataSet</w:t>
            </w:r>
            <w:r>
              <w:tab/>
            </w:r>
            <w:r>
              <w:fldChar w:fldCharType="begin"/>
            </w:r>
            <w:r>
              <w:instrText xml:space="preserve"> PAGEREF _Toc31616 \h </w:instrText>
            </w:r>
            <w:r>
              <w:fldChar w:fldCharType="separate"/>
            </w:r>
            <w:r>
              <w:t>44</w:t>
            </w:r>
            <w:r>
              <w:fldChar w:fldCharType="end"/>
            </w:r>
          </w:hyperlink>
        </w:p>
        <w:p w14:paraId="55CEFD95" w14:textId="77777777" w:rsidR="00CC2512" w:rsidRDefault="00705C2B">
          <w:pPr>
            <w:pStyle w:val="TOC3"/>
            <w:tabs>
              <w:tab w:val="right" w:leader="dot" w:pos="8306"/>
            </w:tabs>
          </w:pPr>
          <w:hyperlink w:anchor="_Toc5208" w:history="1">
            <w:r>
              <w:rPr>
                <w:rFonts w:ascii="Times New Roman" w:hAnsi="Times New Roman" w:hint="eastAsia"/>
              </w:rPr>
              <w:t>5.1.5</w:t>
            </w:r>
            <w:r>
              <w:rPr>
                <w:rFonts w:ascii="Times New Roman" w:hAnsi="Times New Roman" w:hint="eastAsia"/>
              </w:rPr>
              <w:t>伪彩标签处理</w:t>
            </w:r>
            <w:r>
              <w:tab/>
            </w:r>
            <w:r>
              <w:fldChar w:fldCharType="begin"/>
            </w:r>
            <w:r>
              <w:instrText xml:space="preserve"> PAGEREF _Toc5208 \h </w:instrText>
            </w:r>
            <w:r>
              <w:fldChar w:fldCharType="separate"/>
            </w:r>
            <w:r>
              <w:t>45</w:t>
            </w:r>
            <w:r>
              <w:fldChar w:fldCharType="end"/>
            </w:r>
          </w:hyperlink>
        </w:p>
        <w:p w14:paraId="00E32B47" w14:textId="77777777" w:rsidR="00CC2512" w:rsidRDefault="00705C2B">
          <w:pPr>
            <w:pStyle w:val="TOC3"/>
            <w:tabs>
              <w:tab w:val="right" w:leader="dot" w:pos="8306"/>
            </w:tabs>
          </w:pPr>
          <w:hyperlink w:anchor="_Toc12214" w:history="1">
            <w:r>
              <w:rPr>
                <w:rFonts w:ascii="Times New Roman" w:hAnsi="Times New Roman" w:hint="eastAsia"/>
              </w:rPr>
              <w:t>5.1.6</w:t>
            </w:r>
            <w:r>
              <w:rPr>
                <w:rFonts w:ascii="Times New Roman" w:hAnsi="Times New Roman" w:hint="eastAsia"/>
              </w:rPr>
              <w:t>伪彩图转二值化图</w:t>
            </w:r>
            <w:r>
              <w:tab/>
            </w:r>
            <w:r>
              <w:fldChar w:fldCharType="begin"/>
            </w:r>
            <w:r>
              <w:instrText xml:space="preserve"> PAGEREF _Toc12214 \h </w:instrText>
            </w:r>
            <w:r>
              <w:fldChar w:fldCharType="separate"/>
            </w:r>
            <w:r>
              <w:t>46</w:t>
            </w:r>
            <w:r>
              <w:fldChar w:fldCharType="end"/>
            </w:r>
          </w:hyperlink>
        </w:p>
        <w:p w14:paraId="25FFF6B8" w14:textId="77777777" w:rsidR="00CC2512" w:rsidRDefault="00705C2B">
          <w:pPr>
            <w:pStyle w:val="TOC3"/>
            <w:tabs>
              <w:tab w:val="right" w:leader="dot" w:pos="8306"/>
            </w:tabs>
          </w:pPr>
          <w:hyperlink w:anchor="_Toc3353" w:history="1">
            <w:r>
              <w:rPr>
                <w:rFonts w:ascii="Times New Roman" w:hAnsi="Times New Roman" w:hint="eastAsia"/>
              </w:rPr>
              <w:t>5.1.7</w:t>
            </w:r>
            <w:r>
              <w:rPr>
                <w:rFonts w:ascii="Times New Roman" w:hAnsi="Times New Roman" w:hint="eastAsia"/>
              </w:rPr>
              <w:t>手动分割最终结果（</w:t>
            </w:r>
            <w:r>
              <w:rPr>
                <w:rFonts w:ascii="Times New Roman" w:hAnsi="Times New Roman" w:hint="eastAsia"/>
              </w:rPr>
              <w:t>labelme</w:t>
            </w:r>
            <w:r>
              <w:rPr>
                <w:rFonts w:ascii="Times New Roman" w:hAnsi="Times New Roman" w:hint="eastAsia"/>
              </w:rPr>
              <w:t>）</w:t>
            </w:r>
            <w:r>
              <w:tab/>
            </w:r>
            <w:r>
              <w:fldChar w:fldCharType="begin"/>
            </w:r>
            <w:r>
              <w:instrText xml:space="preserve"> PAGEREF _Toc3353 \h </w:instrText>
            </w:r>
            <w:r>
              <w:fldChar w:fldCharType="separate"/>
            </w:r>
            <w:r>
              <w:t>47</w:t>
            </w:r>
            <w:r>
              <w:fldChar w:fldCharType="end"/>
            </w:r>
          </w:hyperlink>
        </w:p>
        <w:p w14:paraId="67A8C5F6" w14:textId="77777777" w:rsidR="00CC2512" w:rsidRDefault="00705C2B">
          <w:pPr>
            <w:pStyle w:val="TOC3"/>
            <w:tabs>
              <w:tab w:val="right" w:leader="dot" w:pos="8306"/>
            </w:tabs>
          </w:pPr>
          <w:hyperlink w:anchor="_Toc746" w:history="1">
            <w:r>
              <w:rPr>
                <w:rFonts w:ascii="Times New Roman" w:hAnsi="Times New Roman" w:hint="eastAsia"/>
              </w:rPr>
              <w:t>5.1.8</w:t>
            </w:r>
            <w:r>
              <w:rPr>
                <w:rFonts w:ascii="Times New Roman" w:hAnsi="Times New Roman" w:hint="eastAsia"/>
              </w:rPr>
              <w:t>评价指标的</w:t>
            </w:r>
            <w:r>
              <w:rPr>
                <w:rFonts w:ascii="Times New Roman" w:hAnsi="Times New Roman" w:hint="eastAsia"/>
              </w:rPr>
              <w:t>Python</w:t>
            </w:r>
            <w:r>
              <w:rPr>
                <w:rFonts w:ascii="Times New Roman" w:hAnsi="Times New Roman" w:hint="eastAsia"/>
              </w:rPr>
              <w:t>实现</w:t>
            </w:r>
            <w:r>
              <w:tab/>
            </w:r>
            <w:r>
              <w:fldChar w:fldCharType="begin"/>
            </w:r>
            <w:r>
              <w:instrText xml:space="preserve"> PAGEREF _Toc746 \h </w:instrText>
            </w:r>
            <w:r>
              <w:fldChar w:fldCharType="separate"/>
            </w:r>
            <w:r>
              <w:t>47</w:t>
            </w:r>
            <w:r>
              <w:fldChar w:fldCharType="end"/>
            </w:r>
          </w:hyperlink>
        </w:p>
        <w:p w14:paraId="50BF60E5" w14:textId="77777777" w:rsidR="00CC2512" w:rsidRDefault="00705C2B">
          <w:pPr>
            <w:pStyle w:val="TOC3"/>
            <w:tabs>
              <w:tab w:val="right" w:leader="dot" w:pos="8306"/>
            </w:tabs>
          </w:pPr>
          <w:hyperlink w:anchor="_Toc25144" w:history="1">
            <w:r>
              <w:rPr>
                <w:rFonts w:ascii="Times New Roman" w:hAnsi="Times New Roman" w:hint="eastAsia"/>
              </w:rPr>
              <w:t>5.1.9</w:t>
            </w:r>
            <w:r>
              <w:rPr>
                <w:rFonts w:ascii="Times New Roman" w:hAnsi="Times New Roman" w:hint="eastAsia"/>
              </w:rPr>
              <w:t>评价指标计算分析</w:t>
            </w:r>
            <w:r>
              <w:tab/>
            </w:r>
            <w:r>
              <w:fldChar w:fldCharType="begin"/>
            </w:r>
            <w:r>
              <w:instrText xml:space="preserve"> PAGEREF _Toc25144 \h </w:instrText>
            </w:r>
            <w:r>
              <w:fldChar w:fldCharType="separate"/>
            </w:r>
            <w:r>
              <w:t>48</w:t>
            </w:r>
            <w:r>
              <w:fldChar w:fldCharType="end"/>
            </w:r>
          </w:hyperlink>
        </w:p>
        <w:p w14:paraId="58F51059" w14:textId="77777777" w:rsidR="00CC2512" w:rsidRDefault="00705C2B">
          <w:pPr>
            <w:pStyle w:val="TOC2"/>
            <w:tabs>
              <w:tab w:val="right" w:leader="dot" w:pos="8306"/>
            </w:tabs>
          </w:pPr>
          <w:hyperlink w:anchor="_Toc511" w:history="1">
            <w:r>
              <w:rPr>
                <w:rFonts w:ascii="Times New Roman" w:hAnsi="Times New Roman" w:hint="eastAsia"/>
              </w:rPr>
              <w:t>5</w:t>
            </w:r>
            <w:r>
              <w:rPr>
                <w:rFonts w:ascii="Times New Roman" w:hAnsi="Times New Roman" w:hint="eastAsia"/>
              </w:rPr>
              <w:t>.2</w:t>
            </w:r>
            <w:r>
              <w:rPr>
                <w:rFonts w:ascii="Times New Roman" w:hAnsi="Times New Roman"/>
              </w:rPr>
              <w:t xml:space="preserve"> Unet</w:t>
            </w:r>
            <w:r>
              <w:rPr>
                <w:rFonts w:ascii="Times New Roman" w:hAnsi="Times New Roman"/>
              </w:rPr>
              <w:t>算法分割</w:t>
            </w:r>
            <w:r>
              <w:rPr>
                <w:rFonts w:ascii="Times New Roman" w:hAnsi="Times New Roman" w:hint="eastAsia"/>
              </w:rPr>
              <w:t>(Pytorch)</w:t>
            </w:r>
            <w:r>
              <w:tab/>
            </w:r>
            <w:r>
              <w:fldChar w:fldCharType="begin"/>
            </w:r>
            <w:r>
              <w:instrText xml:space="preserve"> PAGEREF _Toc511 \h </w:instrText>
            </w:r>
            <w:r>
              <w:fldChar w:fldCharType="separate"/>
            </w:r>
            <w:r>
              <w:t>49</w:t>
            </w:r>
            <w:r>
              <w:fldChar w:fldCharType="end"/>
            </w:r>
          </w:hyperlink>
        </w:p>
        <w:p w14:paraId="4C811A65" w14:textId="77777777" w:rsidR="00CC2512" w:rsidRDefault="00705C2B">
          <w:pPr>
            <w:pStyle w:val="TOC3"/>
            <w:tabs>
              <w:tab w:val="right" w:leader="dot" w:pos="8306"/>
            </w:tabs>
          </w:pPr>
          <w:hyperlink w:anchor="_Toc10690" w:history="1">
            <w:r>
              <w:rPr>
                <w:rFonts w:ascii="Times New Roman" w:hAnsi="Times New Roman" w:hint="eastAsia"/>
              </w:rPr>
              <w:t>5.2.1</w:t>
            </w:r>
            <w:r>
              <w:rPr>
                <w:rFonts w:ascii="Times New Roman" w:hAnsi="Times New Roman" w:hint="eastAsia"/>
              </w:rPr>
              <w:t>实验数据划分</w:t>
            </w:r>
            <w:r>
              <w:tab/>
            </w:r>
            <w:r>
              <w:fldChar w:fldCharType="begin"/>
            </w:r>
            <w:r>
              <w:instrText xml:space="preserve"> PAGEREF _Toc10690 \h </w:instrText>
            </w:r>
            <w:r>
              <w:fldChar w:fldCharType="separate"/>
            </w:r>
            <w:r>
              <w:t>49</w:t>
            </w:r>
            <w:r>
              <w:fldChar w:fldCharType="end"/>
            </w:r>
          </w:hyperlink>
        </w:p>
        <w:p w14:paraId="0FDE7C65" w14:textId="77777777" w:rsidR="00CC2512" w:rsidRDefault="00705C2B">
          <w:pPr>
            <w:pStyle w:val="TOC3"/>
            <w:tabs>
              <w:tab w:val="right" w:leader="dot" w:pos="8306"/>
            </w:tabs>
          </w:pPr>
          <w:hyperlink w:anchor="_Toc7326" w:history="1">
            <w:r>
              <w:rPr>
                <w:rFonts w:ascii="Times New Roman" w:hAnsi="Times New Roman" w:hint="eastAsia"/>
              </w:rPr>
              <w:t>5.2.2Unet</w:t>
            </w:r>
            <w:r>
              <w:rPr>
                <w:rFonts w:ascii="Times New Roman" w:hAnsi="Times New Roman" w:hint="eastAsia"/>
              </w:rPr>
              <w:t>数据集</w:t>
            </w:r>
            <w:r>
              <w:tab/>
            </w:r>
            <w:r>
              <w:fldChar w:fldCharType="begin"/>
            </w:r>
            <w:r>
              <w:instrText xml:space="preserve"> PAGEREF _Toc7326 \h </w:instrText>
            </w:r>
            <w:r>
              <w:fldChar w:fldCharType="separate"/>
            </w:r>
            <w:r>
              <w:t>49</w:t>
            </w:r>
            <w:r>
              <w:fldChar w:fldCharType="end"/>
            </w:r>
          </w:hyperlink>
        </w:p>
        <w:p w14:paraId="6556F127" w14:textId="77777777" w:rsidR="00CC2512" w:rsidRDefault="00705C2B">
          <w:pPr>
            <w:pStyle w:val="TOC3"/>
            <w:tabs>
              <w:tab w:val="right" w:leader="dot" w:pos="8306"/>
            </w:tabs>
          </w:pPr>
          <w:hyperlink w:anchor="_Toc18253" w:history="1">
            <w:r>
              <w:rPr>
                <w:rFonts w:ascii="Times New Roman" w:hAnsi="Times New Roman" w:hint="eastAsia"/>
              </w:rPr>
              <w:t xml:space="preserve">5.2.3 </w:t>
            </w:r>
            <w:r>
              <w:rPr>
                <w:rFonts w:ascii="Times New Roman" w:hAnsi="Times New Roman"/>
              </w:rPr>
              <w:t>Unet</w:t>
            </w:r>
            <w:r>
              <w:rPr>
                <w:rFonts w:ascii="Times New Roman" w:hAnsi="Times New Roman" w:hint="eastAsia"/>
              </w:rPr>
              <w:t>网络实现</w:t>
            </w:r>
            <w:r>
              <w:tab/>
            </w:r>
            <w:r>
              <w:fldChar w:fldCharType="begin"/>
            </w:r>
            <w:r>
              <w:instrText xml:space="preserve"> PAGEREF _Toc18253 \h </w:instrText>
            </w:r>
            <w:r>
              <w:fldChar w:fldCharType="separate"/>
            </w:r>
            <w:r>
              <w:t>50</w:t>
            </w:r>
            <w:r>
              <w:fldChar w:fldCharType="end"/>
            </w:r>
          </w:hyperlink>
        </w:p>
        <w:p w14:paraId="536E436D" w14:textId="77777777" w:rsidR="00CC2512" w:rsidRDefault="00705C2B">
          <w:pPr>
            <w:pStyle w:val="TOC3"/>
            <w:tabs>
              <w:tab w:val="right" w:leader="dot" w:pos="8306"/>
            </w:tabs>
          </w:pPr>
          <w:hyperlink w:anchor="_Toc14441" w:history="1">
            <w:r>
              <w:rPr>
                <w:rFonts w:ascii="Times New Roman" w:hAnsi="Times New Roman" w:hint="eastAsia"/>
              </w:rPr>
              <w:t xml:space="preserve">5.2.4 </w:t>
            </w:r>
            <w:r>
              <w:rPr>
                <w:rFonts w:ascii="Times New Roman" w:hAnsi="Times New Roman"/>
              </w:rPr>
              <w:t>Unet</w:t>
            </w:r>
            <w:r>
              <w:rPr>
                <w:rFonts w:ascii="Times New Roman" w:hAnsi="Times New Roman" w:hint="eastAsia"/>
              </w:rPr>
              <w:t>训练</w:t>
            </w:r>
            <w:r>
              <w:tab/>
            </w:r>
            <w:r>
              <w:fldChar w:fldCharType="begin"/>
            </w:r>
            <w:r>
              <w:instrText xml:space="preserve"> PAGEREF _Toc14441 \h </w:instrText>
            </w:r>
            <w:r>
              <w:fldChar w:fldCharType="separate"/>
            </w:r>
            <w:r>
              <w:t>52</w:t>
            </w:r>
            <w:r>
              <w:fldChar w:fldCharType="end"/>
            </w:r>
          </w:hyperlink>
        </w:p>
        <w:p w14:paraId="481D99C5" w14:textId="77777777" w:rsidR="00CC2512" w:rsidRDefault="00705C2B">
          <w:pPr>
            <w:pStyle w:val="TOC3"/>
            <w:tabs>
              <w:tab w:val="right" w:leader="dot" w:pos="8306"/>
            </w:tabs>
          </w:pPr>
          <w:hyperlink w:anchor="_Toc24775" w:history="1">
            <w:r>
              <w:rPr>
                <w:rFonts w:ascii="Times New Roman" w:hAnsi="Times New Roman" w:hint="eastAsia"/>
              </w:rPr>
              <w:t xml:space="preserve">5.2.5 </w:t>
            </w:r>
            <w:r>
              <w:rPr>
                <w:rFonts w:ascii="Times New Roman" w:hAnsi="Times New Roman"/>
              </w:rPr>
              <w:t>Unet</w:t>
            </w:r>
            <w:r>
              <w:rPr>
                <w:rFonts w:ascii="Times New Roman" w:hAnsi="Times New Roman" w:hint="eastAsia"/>
              </w:rPr>
              <w:t>测试</w:t>
            </w:r>
            <w:r>
              <w:tab/>
            </w:r>
            <w:r>
              <w:fldChar w:fldCharType="begin"/>
            </w:r>
            <w:r>
              <w:instrText xml:space="preserve"> PAGEREF _Toc24775 \h </w:instrText>
            </w:r>
            <w:r>
              <w:fldChar w:fldCharType="separate"/>
            </w:r>
            <w:r>
              <w:t>53</w:t>
            </w:r>
            <w:r>
              <w:fldChar w:fldCharType="end"/>
            </w:r>
          </w:hyperlink>
        </w:p>
        <w:p w14:paraId="32A0E6FF" w14:textId="77777777" w:rsidR="00CC2512" w:rsidRDefault="00705C2B">
          <w:pPr>
            <w:pStyle w:val="TOC3"/>
            <w:tabs>
              <w:tab w:val="right" w:leader="dot" w:pos="8306"/>
            </w:tabs>
          </w:pPr>
          <w:hyperlink w:anchor="_Toc18185" w:history="1">
            <w:r>
              <w:rPr>
                <w:rFonts w:ascii="Times New Roman" w:hAnsi="Times New Roman" w:hint="eastAsia"/>
              </w:rPr>
              <w:t>5.2.6</w:t>
            </w:r>
            <w:r>
              <w:rPr>
                <w:rFonts w:ascii="Times New Roman" w:hAnsi="Times New Roman" w:hint="eastAsia"/>
              </w:rPr>
              <w:t>算法分割结果</w:t>
            </w:r>
            <w:r>
              <w:tab/>
            </w:r>
            <w:r>
              <w:fldChar w:fldCharType="begin"/>
            </w:r>
            <w:r>
              <w:instrText xml:space="preserve"> PAGEREF _Toc18185 \h </w:instrText>
            </w:r>
            <w:r>
              <w:fldChar w:fldCharType="separate"/>
            </w:r>
            <w:r>
              <w:t>53</w:t>
            </w:r>
            <w:r>
              <w:fldChar w:fldCharType="end"/>
            </w:r>
          </w:hyperlink>
        </w:p>
        <w:p w14:paraId="61CA829A" w14:textId="77777777" w:rsidR="00CC2512" w:rsidRDefault="00705C2B">
          <w:pPr>
            <w:pStyle w:val="TOC3"/>
            <w:tabs>
              <w:tab w:val="right" w:leader="dot" w:pos="8306"/>
            </w:tabs>
          </w:pPr>
          <w:hyperlink w:anchor="_Toc16099" w:history="1">
            <w:r>
              <w:rPr>
                <w:rFonts w:ascii="Times New Roman" w:hAnsi="Times New Roman" w:hint="eastAsia"/>
              </w:rPr>
              <w:t>5.2.7</w:t>
            </w:r>
            <w:r>
              <w:rPr>
                <w:rFonts w:ascii="Times New Roman" w:hAnsi="Times New Roman" w:hint="eastAsia"/>
              </w:rPr>
              <w:t>评价指标的</w:t>
            </w:r>
            <w:r>
              <w:rPr>
                <w:rFonts w:ascii="Times New Roman" w:hAnsi="Times New Roman" w:hint="eastAsia"/>
              </w:rPr>
              <w:t>Python</w:t>
            </w:r>
            <w:r>
              <w:rPr>
                <w:rFonts w:ascii="Times New Roman" w:hAnsi="Times New Roman" w:hint="eastAsia"/>
              </w:rPr>
              <w:t>实现</w:t>
            </w:r>
            <w:r>
              <w:tab/>
            </w:r>
            <w:r>
              <w:fldChar w:fldCharType="begin"/>
            </w:r>
            <w:r>
              <w:instrText xml:space="preserve"> PAGEREF _Toc16099 \h </w:instrText>
            </w:r>
            <w:r>
              <w:fldChar w:fldCharType="separate"/>
            </w:r>
            <w:r>
              <w:t>54</w:t>
            </w:r>
            <w:r>
              <w:fldChar w:fldCharType="end"/>
            </w:r>
          </w:hyperlink>
        </w:p>
        <w:p w14:paraId="3101301A" w14:textId="77777777" w:rsidR="00CC2512" w:rsidRDefault="00705C2B">
          <w:pPr>
            <w:pStyle w:val="TOC3"/>
            <w:tabs>
              <w:tab w:val="right" w:leader="dot" w:pos="8306"/>
            </w:tabs>
          </w:pPr>
          <w:hyperlink w:anchor="_Toc15716" w:history="1">
            <w:r>
              <w:rPr>
                <w:rFonts w:ascii="Times New Roman" w:hAnsi="Times New Roman" w:hint="eastAsia"/>
              </w:rPr>
              <w:t>5.2.8</w:t>
            </w:r>
            <w:r>
              <w:rPr>
                <w:rFonts w:ascii="Times New Roman" w:hAnsi="Times New Roman" w:hint="eastAsia"/>
              </w:rPr>
              <w:t>评价指标计算分析</w:t>
            </w:r>
            <w:r>
              <w:tab/>
            </w:r>
            <w:r>
              <w:fldChar w:fldCharType="begin"/>
            </w:r>
            <w:r>
              <w:instrText xml:space="preserve"> PAGEREF _Toc15716 \h </w:instrText>
            </w:r>
            <w:r>
              <w:fldChar w:fldCharType="separate"/>
            </w:r>
            <w:r>
              <w:t>54</w:t>
            </w:r>
            <w:r>
              <w:fldChar w:fldCharType="end"/>
            </w:r>
          </w:hyperlink>
        </w:p>
        <w:p w14:paraId="159F2D57" w14:textId="77777777" w:rsidR="00CC2512" w:rsidRDefault="00705C2B">
          <w:pPr>
            <w:pStyle w:val="TOC1"/>
            <w:tabs>
              <w:tab w:val="right" w:leader="dot" w:pos="8306"/>
            </w:tabs>
          </w:pPr>
          <w:hyperlink w:anchor="_Toc7656" w:history="1">
            <w:r>
              <w:rPr>
                <w:rFonts w:ascii="Times New Roman" w:hAnsi="Times New Roman" w:hint="eastAsia"/>
              </w:rPr>
              <w:t>参考文献</w:t>
            </w:r>
            <w:r>
              <w:tab/>
            </w:r>
            <w:r>
              <w:fldChar w:fldCharType="begin"/>
            </w:r>
            <w:r>
              <w:instrText xml:space="preserve"> PAGEREF _Toc7656 \h </w:instrText>
            </w:r>
            <w:r>
              <w:fldChar w:fldCharType="separate"/>
            </w:r>
            <w:r>
              <w:t>56</w:t>
            </w:r>
            <w:r>
              <w:fldChar w:fldCharType="end"/>
            </w:r>
          </w:hyperlink>
        </w:p>
        <w:p w14:paraId="169B188F" w14:textId="77777777" w:rsidR="00CC2512" w:rsidRDefault="00705C2B">
          <w:pPr>
            <w:rPr>
              <w:rStyle w:val="10"/>
              <w:rFonts w:ascii="Times New Roman" w:hAnsi="Times New Roman"/>
            </w:rPr>
            <w:sectPr w:rsidR="00CC2512">
              <w:footerReference w:type="even" r:id="rId14"/>
              <w:footerReference w:type="default" r:id="rId15"/>
              <w:pgSz w:w="11906" w:h="16838"/>
              <w:pgMar w:top="1440" w:right="1800" w:bottom="1440" w:left="1800" w:header="851" w:footer="992" w:gutter="0"/>
              <w:pgNumType w:fmt="upperRoman" w:start="1"/>
              <w:cols w:space="425"/>
              <w:docGrid w:type="lines" w:linePitch="312"/>
            </w:sectPr>
          </w:pPr>
          <w:r>
            <w:rPr>
              <w:rFonts w:ascii="Times New Roman" w:hAnsi="Times New Roman"/>
            </w:rPr>
            <w:fldChar w:fldCharType="end"/>
          </w:r>
        </w:p>
      </w:sdtContent>
    </w:sdt>
    <w:p w14:paraId="5709D108" w14:textId="77777777" w:rsidR="00CC2512" w:rsidRDefault="00705C2B">
      <w:pPr>
        <w:numPr>
          <w:ilvl w:val="0"/>
          <w:numId w:val="5"/>
        </w:numPr>
        <w:jc w:val="center"/>
        <w:outlineLvl w:val="0"/>
        <w:rPr>
          <w:rStyle w:val="10"/>
          <w:rFonts w:ascii="Times New Roman" w:hAnsi="Times New Roman"/>
        </w:rPr>
      </w:pPr>
      <w:bookmarkStart w:id="27" w:name="_Toc31346"/>
      <w:r>
        <w:rPr>
          <w:rStyle w:val="10"/>
          <w:rFonts w:ascii="Times New Roman" w:hAnsi="Times New Roman"/>
        </w:rPr>
        <w:lastRenderedPageBreak/>
        <w:t>绪论</w:t>
      </w:r>
      <w:bookmarkEnd w:id="25"/>
      <w:bookmarkEnd w:id="26"/>
      <w:bookmarkEnd w:id="27"/>
    </w:p>
    <w:p w14:paraId="2EA50AC1" w14:textId="77777777" w:rsidR="00CC2512" w:rsidRDefault="00705C2B">
      <w:pPr>
        <w:pStyle w:val="2"/>
        <w:rPr>
          <w:rFonts w:ascii="Times New Roman" w:eastAsia="宋体" w:hAnsi="Times New Roman"/>
        </w:rPr>
      </w:pPr>
      <w:bookmarkStart w:id="28" w:name="_Toc28826"/>
      <w:bookmarkStart w:id="29" w:name="_Toc12778"/>
      <w:bookmarkStart w:id="30" w:name="_Toc13711"/>
      <w:r>
        <w:rPr>
          <w:rFonts w:ascii="Times New Roman" w:eastAsia="宋体" w:hAnsi="Times New Roman"/>
        </w:rPr>
        <w:t>1.1</w:t>
      </w:r>
      <w:r>
        <w:rPr>
          <w:rFonts w:ascii="Times New Roman" w:eastAsia="宋体" w:hAnsi="Times New Roman"/>
        </w:rPr>
        <w:t>医学成像</w:t>
      </w:r>
      <w:bookmarkEnd w:id="28"/>
      <w:r>
        <w:rPr>
          <w:rFonts w:ascii="Times New Roman" w:eastAsia="宋体" w:hAnsi="Times New Roman"/>
        </w:rPr>
        <w:t>技术</w:t>
      </w:r>
      <w:bookmarkEnd w:id="29"/>
      <w:bookmarkEnd w:id="30"/>
    </w:p>
    <w:p w14:paraId="0C9A68B4" w14:textId="77777777" w:rsidR="00CC2512" w:rsidRDefault="00705C2B">
      <w:pPr>
        <w:pStyle w:val="3"/>
        <w:ind w:firstLineChars="200" w:firstLine="643"/>
        <w:rPr>
          <w:rFonts w:ascii="Times New Roman" w:hAnsi="Times New Roman"/>
        </w:rPr>
      </w:pPr>
      <w:bookmarkStart w:id="31" w:name="_Toc21458"/>
      <w:bookmarkStart w:id="32" w:name="_Toc19882"/>
      <w:bookmarkStart w:id="33" w:name="_Toc683"/>
      <w:r>
        <w:rPr>
          <w:rFonts w:ascii="Times New Roman" w:hAnsi="Times New Roman"/>
        </w:rPr>
        <w:t>1.1.1</w:t>
      </w:r>
      <w:r>
        <w:rPr>
          <w:rFonts w:ascii="Times New Roman" w:hAnsi="Times New Roman"/>
        </w:rPr>
        <w:t>医学成像技术</w:t>
      </w:r>
      <w:bookmarkEnd w:id="31"/>
      <w:bookmarkEnd w:id="32"/>
      <w:bookmarkEnd w:id="33"/>
    </w:p>
    <w:p w14:paraId="1AAF8C06" w14:textId="77777777" w:rsidR="00CC2512" w:rsidRDefault="00705C2B">
      <w:pPr>
        <w:jc w:val="center"/>
      </w:pPr>
      <w:r>
        <w:rPr>
          <w:noProof/>
        </w:rPr>
        <w:drawing>
          <wp:inline distT="0" distB="0" distL="114300" distR="114300" wp14:anchorId="4549790D" wp14:editId="2EB5BB6B">
            <wp:extent cx="1138555" cy="1264285"/>
            <wp:effectExtent l="0" t="0" r="4445" b="12065"/>
            <wp:docPr id="3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0"/>
                    <pic:cNvPicPr>
                      <a:picLocks noChangeAspect="1"/>
                    </pic:cNvPicPr>
                  </pic:nvPicPr>
                  <pic:blipFill>
                    <a:blip r:embed="rId16"/>
                    <a:stretch>
                      <a:fillRect/>
                    </a:stretch>
                  </pic:blipFill>
                  <pic:spPr>
                    <a:xfrm>
                      <a:off x="0" y="0"/>
                      <a:ext cx="1138555" cy="1264285"/>
                    </a:xfrm>
                    <a:prstGeom prst="rect">
                      <a:avLst/>
                    </a:prstGeom>
                    <a:noFill/>
                    <a:ln>
                      <a:noFill/>
                    </a:ln>
                  </pic:spPr>
                </pic:pic>
              </a:graphicData>
            </a:graphic>
          </wp:inline>
        </w:drawing>
      </w:r>
      <w:r>
        <w:rPr>
          <w:rFonts w:hint="eastAsia"/>
        </w:rPr>
        <w:t xml:space="preserve">         </w:t>
      </w:r>
      <w:r>
        <w:rPr>
          <w:noProof/>
        </w:rPr>
        <w:drawing>
          <wp:inline distT="0" distB="0" distL="114300" distR="114300" wp14:anchorId="0CE3CD98" wp14:editId="1A52EBE8">
            <wp:extent cx="1136015" cy="1267460"/>
            <wp:effectExtent l="0" t="0" r="6985" b="8890"/>
            <wp:docPr id="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1"/>
                    <pic:cNvPicPr>
                      <a:picLocks noChangeAspect="1"/>
                    </pic:cNvPicPr>
                  </pic:nvPicPr>
                  <pic:blipFill>
                    <a:blip r:embed="rId17"/>
                    <a:stretch>
                      <a:fillRect/>
                    </a:stretch>
                  </pic:blipFill>
                  <pic:spPr>
                    <a:xfrm>
                      <a:off x="0" y="0"/>
                      <a:ext cx="1136015" cy="1267460"/>
                    </a:xfrm>
                    <a:prstGeom prst="rect">
                      <a:avLst/>
                    </a:prstGeom>
                    <a:noFill/>
                    <a:ln>
                      <a:noFill/>
                    </a:ln>
                  </pic:spPr>
                </pic:pic>
              </a:graphicData>
            </a:graphic>
          </wp:inline>
        </w:drawing>
      </w:r>
    </w:p>
    <w:p w14:paraId="5B9B725B" w14:textId="77777777" w:rsidR="00CC2512" w:rsidRDefault="00705C2B">
      <w:pPr>
        <w:ind w:firstLineChars="700" w:firstLine="1470"/>
        <w:rPr>
          <w:szCs w:val="21"/>
        </w:rPr>
      </w:pPr>
      <w:r>
        <w:rPr>
          <w:rFonts w:hint="eastAsia"/>
          <w:szCs w:val="21"/>
        </w:rPr>
        <w:t>（</w:t>
      </w:r>
      <w:r>
        <w:rPr>
          <w:rFonts w:hint="eastAsia"/>
          <w:szCs w:val="21"/>
        </w:rPr>
        <w:t>a</w:t>
      </w:r>
      <w:r>
        <w:rPr>
          <w:rFonts w:hint="eastAsia"/>
          <w:szCs w:val="21"/>
        </w:rPr>
        <w:t>）</w:t>
      </w:r>
      <w:r>
        <w:rPr>
          <w:rFonts w:ascii="Times New Roman" w:hAnsi="Times New Roman"/>
          <w:szCs w:val="21"/>
        </w:rPr>
        <w:t>X</w:t>
      </w:r>
      <w:r>
        <w:rPr>
          <w:rFonts w:ascii="Times New Roman" w:hAnsi="Times New Roman"/>
          <w:szCs w:val="21"/>
        </w:rPr>
        <w:t>射线成像</w:t>
      </w:r>
      <w:r>
        <w:rPr>
          <w:rFonts w:ascii="Times New Roman" w:hAnsi="Times New Roman" w:hint="eastAsia"/>
          <w:szCs w:val="21"/>
        </w:rPr>
        <w:t>设备</w:t>
      </w:r>
      <w:r>
        <w:rPr>
          <w:rFonts w:ascii="Times New Roman" w:hAnsi="Times New Roman" w:hint="eastAsia"/>
          <w:szCs w:val="21"/>
        </w:rPr>
        <w:t xml:space="preserve">            </w:t>
      </w:r>
      <w:r>
        <w:rPr>
          <w:rFonts w:hint="eastAsia"/>
          <w:szCs w:val="21"/>
        </w:rPr>
        <w:t>（</w:t>
      </w:r>
      <w:r>
        <w:rPr>
          <w:rFonts w:hint="eastAsia"/>
          <w:szCs w:val="21"/>
        </w:rPr>
        <w:t>b</w:t>
      </w:r>
      <w:r>
        <w:rPr>
          <w:rFonts w:hint="eastAsia"/>
          <w:szCs w:val="21"/>
        </w:rPr>
        <w:t>）</w:t>
      </w:r>
      <w:r>
        <w:rPr>
          <w:rFonts w:ascii="Times New Roman" w:hAnsi="Times New Roman"/>
          <w:szCs w:val="21"/>
        </w:rPr>
        <w:t>X</w:t>
      </w:r>
      <w:r>
        <w:rPr>
          <w:rFonts w:ascii="Times New Roman" w:hAnsi="Times New Roman"/>
          <w:szCs w:val="21"/>
        </w:rPr>
        <w:t>射线成像</w:t>
      </w:r>
      <w:r>
        <w:rPr>
          <w:rFonts w:ascii="Times New Roman" w:hAnsi="Times New Roman" w:hint="eastAsia"/>
          <w:szCs w:val="21"/>
        </w:rPr>
        <w:t>图</w:t>
      </w:r>
    </w:p>
    <w:p w14:paraId="757F0564" w14:textId="77777777" w:rsidR="00CC2512" w:rsidRDefault="00705C2B">
      <w:pPr>
        <w:jc w:val="center"/>
      </w:pPr>
      <w:r>
        <w:rPr>
          <w:rFonts w:hint="eastAsia"/>
        </w:rPr>
        <w:t xml:space="preserve">          </w:t>
      </w:r>
      <w:r>
        <w:rPr>
          <w:noProof/>
        </w:rPr>
        <w:drawing>
          <wp:inline distT="0" distB="0" distL="114300" distR="114300" wp14:anchorId="7A30D2C8" wp14:editId="3E134901">
            <wp:extent cx="1040130" cy="1430655"/>
            <wp:effectExtent l="0" t="0" r="7620" b="17145"/>
            <wp:docPr id="4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2"/>
                    <pic:cNvPicPr>
                      <a:picLocks noChangeAspect="1"/>
                    </pic:cNvPicPr>
                  </pic:nvPicPr>
                  <pic:blipFill>
                    <a:blip r:embed="rId18"/>
                    <a:stretch>
                      <a:fillRect/>
                    </a:stretch>
                  </pic:blipFill>
                  <pic:spPr>
                    <a:xfrm>
                      <a:off x="0" y="0"/>
                      <a:ext cx="1040130" cy="1430655"/>
                    </a:xfrm>
                    <a:prstGeom prst="rect">
                      <a:avLst/>
                    </a:prstGeom>
                    <a:noFill/>
                    <a:ln>
                      <a:noFill/>
                    </a:ln>
                  </pic:spPr>
                </pic:pic>
              </a:graphicData>
            </a:graphic>
          </wp:inline>
        </w:drawing>
      </w:r>
      <w:r>
        <w:rPr>
          <w:rFonts w:hint="eastAsia"/>
        </w:rPr>
        <w:t xml:space="preserve">       </w:t>
      </w:r>
      <w:r>
        <w:rPr>
          <w:noProof/>
        </w:rPr>
        <w:drawing>
          <wp:inline distT="0" distB="0" distL="114300" distR="114300" wp14:anchorId="04E47911" wp14:editId="4C054283">
            <wp:extent cx="1832610" cy="1230630"/>
            <wp:effectExtent l="0" t="0" r="15240" b="7620"/>
            <wp:docPr id="2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7"/>
                    <pic:cNvPicPr>
                      <a:picLocks noChangeAspect="1"/>
                    </pic:cNvPicPr>
                  </pic:nvPicPr>
                  <pic:blipFill>
                    <a:blip r:embed="rId19"/>
                    <a:stretch>
                      <a:fillRect/>
                    </a:stretch>
                  </pic:blipFill>
                  <pic:spPr>
                    <a:xfrm>
                      <a:off x="0" y="0"/>
                      <a:ext cx="1832610" cy="1230630"/>
                    </a:xfrm>
                    <a:prstGeom prst="rect">
                      <a:avLst/>
                    </a:prstGeom>
                    <a:noFill/>
                    <a:ln>
                      <a:noFill/>
                    </a:ln>
                  </pic:spPr>
                </pic:pic>
              </a:graphicData>
            </a:graphic>
          </wp:inline>
        </w:drawing>
      </w:r>
    </w:p>
    <w:p w14:paraId="24FEC298" w14:textId="77777777" w:rsidR="00CC2512" w:rsidRDefault="00705C2B">
      <w:pPr>
        <w:ind w:firstLineChars="800" w:firstLine="1680"/>
        <w:rPr>
          <w:rFonts w:ascii="Times New Roman" w:hAnsi="Times New Roman"/>
          <w:szCs w:val="21"/>
        </w:rPr>
      </w:pPr>
      <w:r>
        <w:rPr>
          <w:rFonts w:ascii="Times New Roman" w:hAnsi="Times New Roman" w:hint="eastAsia"/>
          <w:szCs w:val="21"/>
        </w:rPr>
        <w:t>（</w:t>
      </w:r>
      <w:r>
        <w:rPr>
          <w:rFonts w:ascii="Times New Roman" w:hAnsi="Times New Roman" w:hint="eastAsia"/>
          <w:szCs w:val="21"/>
        </w:rPr>
        <w:t>c</w:t>
      </w:r>
      <w:r>
        <w:rPr>
          <w:rFonts w:ascii="Times New Roman" w:hAnsi="Times New Roman" w:hint="eastAsia"/>
          <w:szCs w:val="21"/>
        </w:rPr>
        <w:t>）超声成像设备</w:t>
      </w:r>
      <w:r>
        <w:rPr>
          <w:rFonts w:ascii="Times New Roman" w:hAnsi="Times New Roman" w:hint="eastAsia"/>
          <w:szCs w:val="21"/>
        </w:rPr>
        <w:t xml:space="preserve">         </w:t>
      </w:r>
      <w:r>
        <w:rPr>
          <w:rFonts w:ascii="Times New Roman" w:hAnsi="Times New Roman" w:hint="eastAsia"/>
          <w:szCs w:val="21"/>
        </w:rPr>
        <w:t xml:space="preserve">    </w:t>
      </w:r>
      <w:r>
        <w:rPr>
          <w:rFonts w:ascii="Times New Roman" w:hAnsi="Times New Roman" w:hint="eastAsia"/>
          <w:szCs w:val="21"/>
        </w:rPr>
        <w:t>（</w:t>
      </w:r>
      <w:r>
        <w:rPr>
          <w:rFonts w:ascii="Times New Roman" w:hAnsi="Times New Roman" w:hint="eastAsia"/>
          <w:szCs w:val="21"/>
        </w:rPr>
        <w:t>d</w:t>
      </w:r>
      <w:r>
        <w:rPr>
          <w:rFonts w:ascii="Times New Roman" w:hAnsi="Times New Roman" w:hint="eastAsia"/>
          <w:szCs w:val="21"/>
        </w:rPr>
        <w:t>）超声成像图</w:t>
      </w:r>
    </w:p>
    <w:p w14:paraId="5C7BFF08" w14:textId="77777777" w:rsidR="00CC2512" w:rsidRDefault="00705C2B">
      <w:pPr>
        <w:jc w:val="center"/>
      </w:pPr>
      <w:r>
        <w:rPr>
          <w:noProof/>
        </w:rPr>
        <w:drawing>
          <wp:inline distT="0" distB="0" distL="114300" distR="114300" wp14:anchorId="00D5846B" wp14:editId="1A45B4C5">
            <wp:extent cx="1423035" cy="1398270"/>
            <wp:effectExtent l="0" t="0" r="5715" b="11430"/>
            <wp:docPr id="4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3"/>
                    <pic:cNvPicPr>
                      <a:picLocks noChangeAspect="1"/>
                    </pic:cNvPicPr>
                  </pic:nvPicPr>
                  <pic:blipFill>
                    <a:blip r:embed="rId20"/>
                    <a:stretch>
                      <a:fillRect/>
                    </a:stretch>
                  </pic:blipFill>
                  <pic:spPr>
                    <a:xfrm>
                      <a:off x="0" y="0"/>
                      <a:ext cx="1423035" cy="1398270"/>
                    </a:xfrm>
                    <a:prstGeom prst="rect">
                      <a:avLst/>
                    </a:prstGeom>
                    <a:noFill/>
                    <a:ln>
                      <a:noFill/>
                    </a:ln>
                  </pic:spPr>
                </pic:pic>
              </a:graphicData>
            </a:graphic>
          </wp:inline>
        </w:drawing>
      </w:r>
      <w:r>
        <w:rPr>
          <w:rFonts w:hint="eastAsia"/>
        </w:rPr>
        <w:t xml:space="preserve">        </w:t>
      </w:r>
      <w:r>
        <w:rPr>
          <w:noProof/>
        </w:rPr>
        <w:drawing>
          <wp:inline distT="0" distB="0" distL="114300" distR="114300" wp14:anchorId="7F34B05F" wp14:editId="235F2ACE">
            <wp:extent cx="1395095" cy="1418590"/>
            <wp:effectExtent l="0" t="0" r="14605" b="10160"/>
            <wp:docPr id="3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8"/>
                    <pic:cNvPicPr>
                      <a:picLocks noChangeAspect="1"/>
                    </pic:cNvPicPr>
                  </pic:nvPicPr>
                  <pic:blipFill>
                    <a:blip r:embed="rId21"/>
                    <a:stretch>
                      <a:fillRect/>
                    </a:stretch>
                  </pic:blipFill>
                  <pic:spPr>
                    <a:xfrm>
                      <a:off x="0" y="0"/>
                      <a:ext cx="1395095" cy="1418590"/>
                    </a:xfrm>
                    <a:prstGeom prst="rect">
                      <a:avLst/>
                    </a:prstGeom>
                    <a:noFill/>
                    <a:ln>
                      <a:noFill/>
                    </a:ln>
                  </pic:spPr>
                </pic:pic>
              </a:graphicData>
            </a:graphic>
          </wp:inline>
        </w:drawing>
      </w:r>
    </w:p>
    <w:p w14:paraId="1BF3D07E" w14:textId="77777777" w:rsidR="00CC2512" w:rsidRDefault="00705C2B">
      <w:pPr>
        <w:ind w:firstLineChars="700" w:firstLine="1470"/>
        <w:rPr>
          <w:rFonts w:ascii="Times New Roman" w:hAnsi="Times New Roman"/>
          <w:szCs w:val="21"/>
        </w:rPr>
      </w:pPr>
      <w:r>
        <w:rPr>
          <w:rFonts w:ascii="Times New Roman" w:hAnsi="Times New Roman" w:hint="eastAsia"/>
          <w:szCs w:val="21"/>
        </w:rPr>
        <w:t>（</w:t>
      </w:r>
      <w:r>
        <w:rPr>
          <w:rFonts w:ascii="Times New Roman" w:hAnsi="Times New Roman" w:hint="eastAsia"/>
          <w:szCs w:val="21"/>
        </w:rPr>
        <w:t>e</w:t>
      </w:r>
      <w:r>
        <w:rPr>
          <w:rFonts w:ascii="Times New Roman" w:hAnsi="Times New Roman" w:hint="eastAsia"/>
          <w:szCs w:val="21"/>
        </w:rPr>
        <w:t>）磁共振成像设备</w:t>
      </w:r>
      <w:r>
        <w:rPr>
          <w:rFonts w:ascii="Times New Roman" w:hAnsi="Times New Roman" w:hint="eastAsia"/>
          <w:szCs w:val="21"/>
        </w:rPr>
        <w:t xml:space="preserve">            </w:t>
      </w:r>
      <w:r>
        <w:rPr>
          <w:rFonts w:ascii="Times New Roman" w:hAnsi="Times New Roman" w:hint="eastAsia"/>
          <w:szCs w:val="21"/>
        </w:rPr>
        <w:t>（</w:t>
      </w:r>
      <w:r>
        <w:rPr>
          <w:rFonts w:ascii="Times New Roman" w:hAnsi="Times New Roman" w:hint="eastAsia"/>
          <w:szCs w:val="21"/>
        </w:rPr>
        <w:t>f</w:t>
      </w:r>
      <w:r>
        <w:rPr>
          <w:rFonts w:ascii="Times New Roman" w:hAnsi="Times New Roman" w:hint="eastAsia"/>
          <w:szCs w:val="21"/>
        </w:rPr>
        <w:t>）磁共振成像图</w:t>
      </w:r>
    </w:p>
    <w:p w14:paraId="73922B8A" w14:textId="77777777" w:rsidR="00CC2512" w:rsidRDefault="00705C2B">
      <w:pPr>
        <w:jc w:val="center"/>
      </w:pPr>
      <w:r>
        <w:rPr>
          <w:rFonts w:hint="eastAsia"/>
        </w:rPr>
        <w:t xml:space="preserve"> </w:t>
      </w:r>
      <w:r>
        <w:rPr>
          <w:noProof/>
        </w:rPr>
        <w:drawing>
          <wp:inline distT="0" distB="0" distL="114300" distR="114300" wp14:anchorId="14F9ED7E" wp14:editId="5318A748">
            <wp:extent cx="1468120" cy="1101725"/>
            <wp:effectExtent l="0" t="0" r="17780" b="3175"/>
            <wp:docPr id="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4"/>
                    <pic:cNvPicPr>
                      <a:picLocks noChangeAspect="1"/>
                    </pic:cNvPicPr>
                  </pic:nvPicPr>
                  <pic:blipFill>
                    <a:blip r:embed="rId22"/>
                    <a:stretch>
                      <a:fillRect/>
                    </a:stretch>
                  </pic:blipFill>
                  <pic:spPr>
                    <a:xfrm>
                      <a:off x="0" y="0"/>
                      <a:ext cx="1468120" cy="1101725"/>
                    </a:xfrm>
                    <a:prstGeom prst="rect">
                      <a:avLst/>
                    </a:prstGeom>
                    <a:noFill/>
                    <a:ln>
                      <a:noFill/>
                    </a:ln>
                  </pic:spPr>
                </pic:pic>
              </a:graphicData>
            </a:graphic>
          </wp:inline>
        </w:drawing>
      </w:r>
      <w:r>
        <w:rPr>
          <w:rFonts w:hint="eastAsia"/>
        </w:rPr>
        <w:t xml:space="preserve">       </w:t>
      </w:r>
      <w:r>
        <w:rPr>
          <w:noProof/>
        </w:rPr>
        <w:drawing>
          <wp:inline distT="0" distB="0" distL="114300" distR="114300" wp14:anchorId="73D64AF2" wp14:editId="7F06254A">
            <wp:extent cx="1506220" cy="1193165"/>
            <wp:effectExtent l="0" t="0" r="17780" b="6985"/>
            <wp:docPr id="4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1"/>
                    <pic:cNvPicPr>
                      <a:picLocks noChangeAspect="1"/>
                    </pic:cNvPicPr>
                  </pic:nvPicPr>
                  <pic:blipFill>
                    <a:blip r:embed="rId23"/>
                    <a:stretch>
                      <a:fillRect/>
                    </a:stretch>
                  </pic:blipFill>
                  <pic:spPr>
                    <a:xfrm>
                      <a:off x="0" y="0"/>
                      <a:ext cx="1506220" cy="1193165"/>
                    </a:xfrm>
                    <a:prstGeom prst="rect">
                      <a:avLst/>
                    </a:prstGeom>
                    <a:noFill/>
                    <a:ln>
                      <a:noFill/>
                    </a:ln>
                  </pic:spPr>
                </pic:pic>
              </a:graphicData>
            </a:graphic>
          </wp:inline>
        </w:drawing>
      </w:r>
    </w:p>
    <w:p w14:paraId="499D4F0F" w14:textId="77777777" w:rsidR="00CC2512" w:rsidRDefault="00705C2B">
      <w:pPr>
        <w:ind w:firstLineChars="800" w:firstLine="1680"/>
        <w:rPr>
          <w:rFonts w:ascii="Times New Roman" w:hAnsi="Times New Roman"/>
          <w:szCs w:val="21"/>
        </w:rPr>
      </w:pPr>
      <w:r>
        <w:rPr>
          <w:rFonts w:ascii="Times New Roman" w:hAnsi="Times New Roman" w:hint="eastAsia"/>
          <w:szCs w:val="21"/>
        </w:rPr>
        <w:t>（</w:t>
      </w:r>
      <w:r>
        <w:rPr>
          <w:rFonts w:ascii="Times New Roman" w:hAnsi="Times New Roman" w:hint="eastAsia"/>
          <w:szCs w:val="21"/>
        </w:rPr>
        <w:t>g</w:t>
      </w:r>
      <w:r>
        <w:rPr>
          <w:rFonts w:ascii="Times New Roman" w:hAnsi="Times New Roman" w:hint="eastAsia"/>
          <w:szCs w:val="21"/>
        </w:rPr>
        <w:t>）核素成像设备</w:t>
      </w:r>
      <w:r>
        <w:rPr>
          <w:rFonts w:ascii="Times New Roman" w:hAnsi="Times New Roman" w:hint="eastAsia"/>
          <w:szCs w:val="21"/>
        </w:rPr>
        <w:t xml:space="preserve">              </w:t>
      </w:r>
      <w:r>
        <w:rPr>
          <w:rFonts w:ascii="Times New Roman" w:hAnsi="Times New Roman" w:hint="eastAsia"/>
          <w:szCs w:val="21"/>
        </w:rPr>
        <w:t>（</w:t>
      </w:r>
      <w:r>
        <w:rPr>
          <w:rFonts w:ascii="Times New Roman" w:hAnsi="Times New Roman" w:hint="eastAsia"/>
          <w:szCs w:val="21"/>
        </w:rPr>
        <w:t>h</w:t>
      </w:r>
      <w:r>
        <w:rPr>
          <w:rFonts w:ascii="Times New Roman" w:hAnsi="Times New Roman" w:hint="eastAsia"/>
          <w:szCs w:val="21"/>
        </w:rPr>
        <w:t>）核素成像图</w:t>
      </w:r>
    </w:p>
    <w:p w14:paraId="32EECB17" w14:textId="77777777" w:rsidR="00CC2512" w:rsidRDefault="00CC2512">
      <w:pPr>
        <w:jc w:val="center"/>
      </w:pPr>
    </w:p>
    <w:p w14:paraId="0DF206A1" w14:textId="77777777" w:rsidR="00CC2512" w:rsidRDefault="00705C2B">
      <w:pPr>
        <w:jc w:val="center"/>
      </w:pPr>
      <w:r>
        <w:rPr>
          <w:rFonts w:hint="eastAsia"/>
        </w:rPr>
        <w:t>图</w:t>
      </w:r>
      <w:r>
        <w:rPr>
          <w:rFonts w:hint="eastAsia"/>
        </w:rPr>
        <w:t>1-1</w:t>
      </w:r>
      <w:r>
        <w:rPr>
          <w:rFonts w:hint="eastAsia"/>
        </w:rPr>
        <w:t>医学成像技术</w:t>
      </w:r>
    </w:p>
    <w:p w14:paraId="18F4F6BA" w14:textId="77777777" w:rsidR="00CC2512" w:rsidRDefault="00CC2512">
      <w:pPr>
        <w:spacing w:line="360" w:lineRule="auto"/>
        <w:ind w:firstLineChars="200" w:firstLine="480"/>
        <w:rPr>
          <w:rFonts w:ascii="Times New Roman" w:hAnsi="Times New Roman"/>
          <w:sz w:val="24"/>
        </w:rPr>
        <w:sectPr w:rsidR="00CC2512">
          <w:footerReference w:type="even" r:id="rId24"/>
          <w:footerReference w:type="default" r:id="rId25"/>
          <w:footerReference w:type="first" r:id="rId26"/>
          <w:pgSz w:w="11906" w:h="16838"/>
          <w:pgMar w:top="1440" w:right="1800" w:bottom="1440" w:left="1800" w:header="624" w:footer="992" w:gutter="0"/>
          <w:pgNumType w:start="1"/>
          <w:cols w:space="425"/>
          <w:docGrid w:type="lines" w:linePitch="312"/>
        </w:sectPr>
      </w:pPr>
    </w:p>
    <w:p w14:paraId="08AA05CE" w14:textId="77777777" w:rsidR="00CC2512" w:rsidRDefault="00705C2B">
      <w:pPr>
        <w:spacing w:line="360" w:lineRule="auto"/>
        <w:ind w:firstLineChars="200" w:firstLine="480"/>
        <w:rPr>
          <w:rFonts w:ascii="Times New Roman" w:hAnsi="Times New Roman"/>
          <w:sz w:val="24"/>
        </w:rPr>
      </w:pPr>
      <w:r>
        <w:rPr>
          <w:rFonts w:ascii="Times New Roman" w:hAnsi="Times New Roman"/>
          <w:sz w:val="24"/>
        </w:rPr>
        <w:lastRenderedPageBreak/>
        <w:t>X</w:t>
      </w:r>
      <w:r>
        <w:rPr>
          <w:rFonts w:ascii="Times New Roman" w:hAnsi="Times New Roman"/>
          <w:sz w:val="24"/>
        </w:rPr>
        <w:t>射线成像</w:t>
      </w:r>
      <w:r>
        <w:rPr>
          <w:rFonts w:ascii="Times New Roman" w:hAnsi="Times New Roman"/>
          <w:sz w:val="24"/>
        </w:rPr>
        <w:t xml:space="preserve">(X-ray </w:t>
      </w:r>
      <w:proofErr w:type="spellStart"/>
      <w:r>
        <w:rPr>
          <w:rFonts w:ascii="Times New Roman" w:hAnsi="Times New Roman"/>
          <w:sz w:val="24"/>
        </w:rPr>
        <w:t>imging</w:t>
      </w:r>
      <w:proofErr w:type="spellEnd"/>
      <w:r>
        <w:rPr>
          <w:rFonts w:ascii="Times New Roman" w:hAnsi="Times New Roman"/>
          <w:sz w:val="24"/>
        </w:rPr>
        <w:t>)</w:t>
      </w:r>
      <w:r>
        <w:rPr>
          <w:rFonts w:ascii="Times New Roman" w:hAnsi="Times New Roman" w:hint="eastAsia"/>
          <w:sz w:val="24"/>
        </w:rPr>
        <w:t>，</w:t>
      </w:r>
      <w:r>
        <w:rPr>
          <w:rFonts w:ascii="Times New Roman" w:hAnsi="Times New Roman" w:hint="eastAsia"/>
          <w:sz w:val="24"/>
        </w:rPr>
        <w:t>图</w:t>
      </w:r>
      <w:r>
        <w:rPr>
          <w:rFonts w:ascii="Times New Roman" w:hAnsi="Times New Roman" w:hint="eastAsia"/>
          <w:sz w:val="24"/>
        </w:rPr>
        <w:t>1-1</w:t>
      </w:r>
      <w:r>
        <w:rPr>
          <w:rFonts w:ascii="Times New Roman" w:hAnsi="Times New Roman" w:hint="eastAsia"/>
          <w:sz w:val="24"/>
        </w:rPr>
        <w:t>（</w:t>
      </w:r>
      <w:r>
        <w:rPr>
          <w:rFonts w:ascii="Times New Roman" w:hAnsi="Times New Roman" w:hint="eastAsia"/>
          <w:sz w:val="24"/>
        </w:rPr>
        <w:t>a</w:t>
      </w:r>
      <w:r>
        <w:rPr>
          <w:rFonts w:ascii="Times New Roman" w:hAnsi="Times New Roman" w:hint="eastAsia"/>
          <w:sz w:val="24"/>
        </w:rPr>
        <w:t>）所示的是</w:t>
      </w:r>
      <w:r>
        <w:rPr>
          <w:rFonts w:ascii="Times New Roman" w:hAnsi="Times New Roman"/>
          <w:sz w:val="24"/>
        </w:rPr>
        <w:t>X</w:t>
      </w:r>
      <w:r>
        <w:rPr>
          <w:rFonts w:ascii="Times New Roman" w:hAnsi="Times New Roman" w:hint="eastAsia"/>
          <w:sz w:val="24"/>
        </w:rPr>
        <w:t>射线成像的设备，图</w:t>
      </w:r>
      <w:r>
        <w:rPr>
          <w:rFonts w:ascii="Times New Roman" w:hAnsi="Times New Roman" w:hint="eastAsia"/>
          <w:sz w:val="24"/>
        </w:rPr>
        <w:t>1-1</w:t>
      </w:r>
      <w:r>
        <w:rPr>
          <w:rFonts w:ascii="Times New Roman" w:hAnsi="Times New Roman" w:hint="eastAsia"/>
          <w:sz w:val="24"/>
        </w:rPr>
        <w:t>（</w:t>
      </w:r>
      <w:r>
        <w:rPr>
          <w:rFonts w:ascii="Times New Roman" w:hAnsi="Times New Roman" w:hint="eastAsia"/>
          <w:sz w:val="24"/>
        </w:rPr>
        <w:t>b</w:t>
      </w:r>
      <w:r>
        <w:rPr>
          <w:rFonts w:ascii="Times New Roman" w:hAnsi="Times New Roman" w:hint="eastAsia"/>
          <w:sz w:val="24"/>
        </w:rPr>
        <w:t>）所示的是</w:t>
      </w:r>
      <w:r>
        <w:rPr>
          <w:rFonts w:ascii="Times New Roman" w:hAnsi="Times New Roman"/>
          <w:sz w:val="24"/>
        </w:rPr>
        <w:t>X</w:t>
      </w:r>
      <w:r>
        <w:rPr>
          <w:rFonts w:ascii="Times New Roman" w:hAnsi="Times New Roman" w:hint="eastAsia"/>
          <w:sz w:val="24"/>
        </w:rPr>
        <w:t>射线成像后的图，</w:t>
      </w:r>
      <w:r>
        <w:rPr>
          <w:rFonts w:ascii="Times New Roman" w:hAnsi="Times New Roman"/>
          <w:sz w:val="24"/>
        </w:rPr>
        <w:t>X</w:t>
      </w:r>
      <w:r>
        <w:rPr>
          <w:rFonts w:ascii="Times New Roman" w:hAnsi="Times New Roman" w:hint="eastAsia"/>
          <w:sz w:val="24"/>
        </w:rPr>
        <w:t>射线成像</w:t>
      </w:r>
      <w:r>
        <w:rPr>
          <w:rFonts w:ascii="Times New Roman" w:hAnsi="Times New Roman"/>
          <w:sz w:val="24"/>
        </w:rPr>
        <w:t>依据的是</w:t>
      </w:r>
      <w:r>
        <w:rPr>
          <w:rFonts w:ascii="Times New Roman" w:hAnsi="Times New Roman"/>
          <w:sz w:val="24"/>
        </w:rPr>
        <w:t>X</w:t>
      </w:r>
      <w:r>
        <w:rPr>
          <w:rFonts w:ascii="Times New Roman" w:hAnsi="Times New Roman"/>
          <w:sz w:val="24"/>
        </w:rPr>
        <w:t>射线的基本特性（穿透作用，感光作用，荧光作用），需要对带成像的人体部位发射</w:t>
      </w:r>
      <w:r>
        <w:rPr>
          <w:rFonts w:ascii="Times New Roman" w:hAnsi="Times New Roman"/>
          <w:sz w:val="24"/>
        </w:rPr>
        <w:t>X</w:t>
      </w:r>
      <w:r>
        <w:rPr>
          <w:rFonts w:ascii="Times New Roman" w:hAnsi="Times New Roman"/>
          <w:sz w:val="24"/>
        </w:rPr>
        <w:t>射线，由于人体不同密度组织对</w:t>
      </w:r>
      <w:r>
        <w:rPr>
          <w:rFonts w:ascii="Times New Roman" w:hAnsi="Times New Roman"/>
          <w:sz w:val="24"/>
        </w:rPr>
        <w:t>X</w:t>
      </w:r>
      <w:r>
        <w:rPr>
          <w:rFonts w:ascii="Times New Roman" w:hAnsi="Times New Roman"/>
          <w:sz w:val="24"/>
        </w:rPr>
        <w:t>射线吸收能力不同，进而成像。也就是说不同组织对</w:t>
      </w:r>
      <w:r>
        <w:rPr>
          <w:rFonts w:ascii="Times New Roman" w:hAnsi="Times New Roman"/>
          <w:sz w:val="24"/>
        </w:rPr>
        <w:t>X</w:t>
      </w:r>
      <w:r>
        <w:rPr>
          <w:rFonts w:ascii="Times New Roman" w:hAnsi="Times New Roman"/>
          <w:sz w:val="24"/>
        </w:rPr>
        <w:t>射线的吸收能力不同是</w:t>
      </w:r>
      <w:r>
        <w:rPr>
          <w:rFonts w:ascii="Times New Roman" w:hAnsi="Times New Roman"/>
          <w:sz w:val="24"/>
        </w:rPr>
        <w:t>X</w:t>
      </w:r>
      <w:r>
        <w:rPr>
          <w:rFonts w:ascii="Times New Roman" w:hAnsi="Times New Roman"/>
          <w:sz w:val="24"/>
        </w:rPr>
        <w:t>射线成像的基础。其中人体骨骼对</w:t>
      </w:r>
      <w:r>
        <w:rPr>
          <w:rFonts w:ascii="Times New Roman" w:hAnsi="Times New Roman"/>
          <w:sz w:val="24"/>
        </w:rPr>
        <w:t>X</w:t>
      </w:r>
      <w:r>
        <w:rPr>
          <w:rFonts w:ascii="Times New Roman" w:hAnsi="Times New Roman"/>
          <w:sz w:val="24"/>
        </w:rPr>
        <w:t>光线吸收多、感光少因而在成像后显示白色，肝脏器官对</w:t>
      </w:r>
      <w:r>
        <w:rPr>
          <w:rFonts w:ascii="Times New Roman" w:hAnsi="Times New Roman"/>
          <w:sz w:val="24"/>
        </w:rPr>
        <w:t>X</w:t>
      </w:r>
      <w:r>
        <w:rPr>
          <w:rFonts w:ascii="Times New Roman" w:hAnsi="Times New Roman"/>
          <w:sz w:val="24"/>
        </w:rPr>
        <w:t>射线吸收少、感光多因而在成像后显示黑色，而肌肉组织恰好介于三者之间因而在成像后显示灰色。</w:t>
      </w:r>
    </w:p>
    <w:p w14:paraId="7DAD6734" w14:textId="77777777" w:rsidR="00CC2512" w:rsidRDefault="00705C2B">
      <w:pPr>
        <w:spacing w:line="360" w:lineRule="auto"/>
        <w:ind w:firstLineChars="200" w:firstLine="480"/>
        <w:rPr>
          <w:rFonts w:ascii="Times New Roman" w:hAnsi="Times New Roman"/>
          <w:sz w:val="24"/>
        </w:rPr>
      </w:pPr>
      <w:r>
        <w:rPr>
          <w:rFonts w:ascii="Times New Roman" w:hAnsi="Times New Roman"/>
          <w:sz w:val="24"/>
        </w:rPr>
        <w:t>超声成像</w:t>
      </w:r>
      <w:r>
        <w:rPr>
          <w:rFonts w:ascii="Times New Roman" w:hAnsi="Times New Roman"/>
          <w:sz w:val="24"/>
        </w:rPr>
        <w:t>(</w:t>
      </w:r>
      <w:proofErr w:type="spellStart"/>
      <w:r>
        <w:rPr>
          <w:rFonts w:ascii="Times New Roman" w:hAnsi="Times New Roman"/>
          <w:sz w:val="24"/>
        </w:rPr>
        <w:t>UltraSound</w:t>
      </w:r>
      <w:proofErr w:type="spellEnd"/>
      <w:r>
        <w:rPr>
          <w:rFonts w:ascii="Times New Roman" w:hAnsi="Times New Roman"/>
          <w:sz w:val="24"/>
        </w:rPr>
        <w:t xml:space="preserve"> imaging)</w:t>
      </w:r>
      <w:r>
        <w:rPr>
          <w:rFonts w:ascii="Times New Roman" w:hAnsi="Times New Roman"/>
          <w:sz w:val="24"/>
        </w:rPr>
        <w:t>使用的是超声，</w:t>
      </w:r>
      <w:r>
        <w:rPr>
          <w:rFonts w:ascii="Times New Roman" w:hAnsi="Times New Roman"/>
          <w:sz w:val="24"/>
        </w:rPr>
        <w:t>超声是一种</w:t>
      </w:r>
      <w:r>
        <w:rPr>
          <w:rFonts w:ascii="Times New Roman" w:hAnsi="Times New Roman"/>
          <w:sz w:val="24"/>
        </w:rPr>
        <w:t xml:space="preserve">2 MHz </w:t>
      </w:r>
      <w:r>
        <w:rPr>
          <w:rFonts w:ascii="Times New Roman" w:hAnsi="Times New Roman"/>
          <w:sz w:val="24"/>
        </w:rPr>
        <w:t>到</w:t>
      </w:r>
      <w:r>
        <w:rPr>
          <w:rFonts w:ascii="Times New Roman" w:hAnsi="Times New Roman"/>
          <w:sz w:val="24"/>
        </w:rPr>
        <w:t xml:space="preserve"> 20 MHz </w:t>
      </w:r>
      <w:r>
        <w:rPr>
          <w:rFonts w:ascii="Times New Roman" w:hAnsi="Times New Roman"/>
          <w:sz w:val="24"/>
        </w:rPr>
        <w:t>的高频的机械波，它可以使得超声波在体内以束状传播。</w:t>
      </w:r>
      <w:r>
        <w:rPr>
          <w:rFonts w:ascii="Times New Roman" w:hAnsi="Times New Roman" w:hint="eastAsia"/>
          <w:sz w:val="24"/>
        </w:rPr>
        <w:t>图</w:t>
      </w:r>
      <w:r>
        <w:rPr>
          <w:rFonts w:ascii="Times New Roman" w:hAnsi="Times New Roman" w:hint="eastAsia"/>
          <w:sz w:val="24"/>
        </w:rPr>
        <w:t>1-1</w:t>
      </w:r>
      <w:r>
        <w:rPr>
          <w:rFonts w:ascii="Times New Roman" w:hAnsi="Times New Roman" w:hint="eastAsia"/>
          <w:sz w:val="24"/>
        </w:rPr>
        <w:t>（</w:t>
      </w:r>
      <w:r>
        <w:rPr>
          <w:rFonts w:ascii="Times New Roman" w:hAnsi="Times New Roman" w:hint="eastAsia"/>
          <w:sz w:val="24"/>
        </w:rPr>
        <w:t>c</w:t>
      </w:r>
      <w:r>
        <w:rPr>
          <w:rFonts w:ascii="Times New Roman" w:hAnsi="Times New Roman" w:hint="eastAsia"/>
          <w:sz w:val="24"/>
        </w:rPr>
        <w:t>）所示的是</w:t>
      </w:r>
      <w:r>
        <w:rPr>
          <w:rFonts w:ascii="Times New Roman" w:hAnsi="Times New Roman"/>
          <w:sz w:val="24"/>
        </w:rPr>
        <w:t>超声成像</w:t>
      </w:r>
      <w:r>
        <w:rPr>
          <w:rFonts w:ascii="宋体" w:hAnsi="宋体" w:cs="宋体" w:hint="eastAsia"/>
          <w:sz w:val="24"/>
          <w:lang w:bidi="ar"/>
        </w:rPr>
        <w:t>的设备</w:t>
      </w:r>
      <w:r>
        <w:rPr>
          <w:rFonts w:ascii="Times New Roman" w:hAnsi="Times New Roman" w:hint="eastAsia"/>
          <w:sz w:val="24"/>
        </w:rPr>
        <w:t>，图</w:t>
      </w:r>
      <w:r>
        <w:rPr>
          <w:rFonts w:ascii="Times New Roman" w:hAnsi="Times New Roman" w:hint="eastAsia"/>
          <w:sz w:val="24"/>
        </w:rPr>
        <w:t>1-1</w:t>
      </w:r>
      <w:r>
        <w:rPr>
          <w:rFonts w:ascii="Times New Roman" w:hAnsi="Times New Roman" w:hint="eastAsia"/>
          <w:sz w:val="24"/>
        </w:rPr>
        <w:t>（</w:t>
      </w:r>
      <w:r>
        <w:rPr>
          <w:rFonts w:ascii="Times New Roman" w:hAnsi="Times New Roman" w:hint="eastAsia"/>
          <w:sz w:val="24"/>
        </w:rPr>
        <w:t>d</w:t>
      </w:r>
      <w:r>
        <w:rPr>
          <w:rFonts w:ascii="Times New Roman" w:hAnsi="Times New Roman" w:hint="eastAsia"/>
          <w:sz w:val="24"/>
        </w:rPr>
        <w:t>）所示的是</w:t>
      </w:r>
      <w:r>
        <w:rPr>
          <w:rFonts w:ascii="Times New Roman" w:hAnsi="Times New Roman"/>
          <w:sz w:val="24"/>
        </w:rPr>
        <w:t>超声成像</w:t>
      </w:r>
      <w:r>
        <w:rPr>
          <w:rFonts w:ascii="Times New Roman" w:hAnsi="Times New Roman" w:hint="eastAsia"/>
          <w:sz w:val="24"/>
        </w:rPr>
        <w:t>后</w:t>
      </w:r>
      <w:r>
        <w:rPr>
          <w:rFonts w:ascii="宋体" w:hAnsi="宋体" w:cs="宋体" w:hint="eastAsia"/>
          <w:sz w:val="24"/>
          <w:lang w:bidi="ar"/>
        </w:rPr>
        <w:t>的图。</w:t>
      </w:r>
      <w:r>
        <w:rPr>
          <w:rFonts w:ascii="Times New Roman" w:hAnsi="Times New Roman"/>
          <w:sz w:val="24"/>
        </w:rPr>
        <w:t>在需要进行超声扫描的区域内，分布一定数量的扫描线，每个扫描上分布一定数量的焦点。每次换能器</w:t>
      </w:r>
      <w:r>
        <w:rPr>
          <w:rFonts w:ascii="Times New Roman" w:hAnsi="Times New Roman"/>
          <w:sz w:val="24"/>
        </w:rPr>
        <w:t>(transducer)</w:t>
      </w:r>
      <w:r>
        <w:rPr>
          <w:rFonts w:ascii="Times New Roman" w:hAnsi="Times New Roman"/>
          <w:sz w:val="24"/>
        </w:rPr>
        <w:t>单元</w:t>
      </w:r>
      <w:proofErr w:type="gramStart"/>
      <w:r>
        <w:rPr>
          <w:rFonts w:ascii="Times New Roman" w:hAnsi="Times New Roman"/>
          <w:sz w:val="24"/>
        </w:rPr>
        <w:t>只逐扫面线</w:t>
      </w:r>
      <w:proofErr w:type="gramEnd"/>
      <w:r>
        <w:rPr>
          <w:rFonts w:ascii="Times New Roman" w:hAnsi="Times New Roman"/>
          <w:sz w:val="24"/>
        </w:rPr>
        <w:t>的探测一个焦点，然后逐焦点探测完整</w:t>
      </w:r>
      <w:proofErr w:type="gramStart"/>
      <w:r>
        <w:rPr>
          <w:rFonts w:ascii="Times New Roman" w:hAnsi="Times New Roman"/>
          <w:sz w:val="24"/>
        </w:rPr>
        <w:t>个</w:t>
      </w:r>
      <w:proofErr w:type="gramEnd"/>
      <w:r>
        <w:rPr>
          <w:rFonts w:ascii="Times New Roman" w:hAnsi="Times New Roman"/>
          <w:sz w:val="24"/>
        </w:rPr>
        <w:t>扫描线，然后逐扫描线的探测完整</w:t>
      </w:r>
      <w:proofErr w:type="gramStart"/>
      <w:r>
        <w:rPr>
          <w:rFonts w:ascii="Times New Roman" w:hAnsi="Times New Roman"/>
          <w:sz w:val="24"/>
        </w:rPr>
        <w:t>个</w:t>
      </w:r>
      <w:proofErr w:type="gramEnd"/>
      <w:r>
        <w:rPr>
          <w:rFonts w:ascii="Times New Roman" w:hAnsi="Times New Roman"/>
          <w:sz w:val="24"/>
        </w:rPr>
        <w:t>需要进行超声扫描的区域。然后得到了需要进行超声扫描区域内每个焦点的振幅，便可以通过这个振幅来进行成像。</w:t>
      </w:r>
    </w:p>
    <w:p w14:paraId="005D3F03" w14:textId="77777777" w:rsidR="00CC2512" w:rsidRDefault="00705C2B">
      <w:pPr>
        <w:spacing w:line="360" w:lineRule="auto"/>
        <w:ind w:firstLineChars="200" w:firstLine="480"/>
        <w:rPr>
          <w:rFonts w:ascii="Times New Roman" w:hAnsi="Times New Roman"/>
          <w:sz w:val="24"/>
        </w:rPr>
      </w:pPr>
      <w:r>
        <w:rPr>
          <w:rFonts w:ascii="Times New Roman" w:hAnsi="Times New Roman"/>
          <w:sz w:val="24"/>
        </w:rPr>
        <w:t>磁共振成像</w:t>
      </w:r>
      <w:r>
        <w:rPr>
          <w:rFonts w:ascii="Times New Roman" w:hAnsi="Times New Roman"/>
          <w:sz w:val="24"/>
        </w:rPr>
        <w:t>(Magnetic imaging)</w:t>
      </w:r>
      <w:r>
        <w:rPr>
          <w:rFonts w:ascii="Times New Roman" w:hAnsi="Times New Roman"/>
          <w:sz w:val="24"/>
        </w:rPr>
        <w:t>常见的有</w:t>
      </w:r>
      <w:r>
        <w:rPr>
          <w:rFonts w:ascii="Times New Roman" w:hAnsi="Times New Roman"/>
          <w:sz w:val="24"/>
        </w:rPr>
        <w:t>MRI</w:t>
      </w:r>
      <w:r>
        <w:rPr>
          <w:rFonts w:ascii="Times New Roman" w:hAnsi="Times New Roman"/>
          <w:sz w:val="24"/>
        </w:rPr>
        <w:t>，通过记录氢核在不同组织的密度分布成像。</w:t>
      </w:r>
      <w:r>
        <w:rPr>
          <w:rFonts w:ascii="Times New Roman" w:hAnsi="Times New Roman" w:hint="eastAsia"/>
          <w:sz w:val="24"/>
        </w:rPr>
        <w:t>图</w:t>
      </w:r>
      <w:r>
        <w:rPr>
          <w:rFonts w:ascii="Times New Roman" w:hAnsi="Times New Roman"/>
          <w:sz w:val="24"/>
        </w:rPr>
        <w:t>1-1</w:t>
      </w:r>
      <w:r>
        <w:rPr>
          <w:rFonts w:ascii="Times New Roman" w:hAnsi="Times New Roman" w:hint="eastAsia"/>
          <w:sz w:val="24"/>
        </w:rPr>
        <w:t>（</w:t>
      </w:r>
      <w:r>
        <w:rPr>
          <w:rFonts w:ascii="Times New Roman" w:hAnsi="Times New Roman" w:hint="eastAsia"/>
          <w:sz w:val="24"/>
        </w:rPr>
        <w:t>e</w:t>
      </w:r>
      <w:r>
        <w:rPr>
          <w:rFonts w:ascii="Times New Roman" w:hAnsi="Times New Roman" w:hint="eastAsia"/>
          <w:sz w:val="24"/>
        </w:rPr>
        <w:t>）所示的是</w:t>
      </w:r>
      <w:r>
        <w:rPr>
          <w:rFonts w:ascii="Times New Roman" w:hAnsi="Times New Roman"/>
          <w:sz w:val="24"/>
        </w:rPr>
        <w:t>磁共振成像</w:t>
      </w:r>
      <w:r>
        <w:rPr>
          <w:rFonts w:ascii="Times New Roman" w:hAnsi="Times New Roman" w:hint="eastAsia"/>
          <w:sz w:val="24"/>
        </w:rPr>
        <w:t>的设备，图</w:t>
      </w:r>
      <w:r>
        <w:rPr>
          <w:rFonts w:ascii="Times New Roman" w:hAnsi="Times New Roman"/>
          <w:sz w:val="24"/>
        </w:rPr>
        <w:t>1-1</w:t>
      </w:r>
      <w:r>
        <w:rPr>
          <w:rFonts w:ascii="Times New Roman" w:hAnsi="Times New Roman" w:hint="eastAsia"/>
          <w:sz w:val="24"/>
        </w:rPr>
        <w:t>（</w:t>
      </w:r>
      <w:r>
        <w:rPr>
          <w:rFonts w:ascii="Times New Roman" w:hAnsi="Times New Roman" w:hint="eastAsia"/>
          <w:sz w:val="24"/>
        </w:rPr>
        <w:t>f</w:t>
      </w:r>
      <w:r>
        <w:rPr>
          <w:rFonts w:ascii="Times New Roman" w:hAnsi="Times New Roman" w:hint="eastAsia"/>
          <w:sz w:val="24"/>
        </w:rPr>
        <w:t>）所示的是</w:t>
      </w:r>
      <w:r>
        <w:rPr>
          <w:rFonts w:ascii="Times New Roman" w:hAnsi="Times New Roman"/>
          <w:sz w:val="24"/>
        </w:rPr>
        <w:t>磁共振成像</w:t>
      </w:r>
      <w:r>
        <w:rPr>
          <w:rFonts w:ascii="Times New Roman" w:hAnsi="Times New Roman" w:hint="eastAsia"/>
          <w:sz w:val="24"/>
        </w:rPr>
        <w:t>后的图。</w:t>
      </w:r>
      <w:r>
        <w:rPr>
          <w:rFonts w:ascii="Times New Roman" w:hAnsi="Times New Roman"/>
          <w:sz w:val="24"/>
        </w:rPr>
        <w:t>MRI</w:t>
      </w:r>
      <w:r>
        <w:rPr>
          <w:rFonts w:ascii="Times New Roman" w:hAnsi="Times New Roman"/>
          <w:sz w:val="24"/>
        </w:rPr>
        <w:t>能敏感地检出组织成份中水含量的变化，能有效、及早地发现病变。</w:t>
      </w:r>
    </w:p>
    <w:p w14:paraId="14471927" w14:textId="77777777" w:rsidR="00CC2512" w:rsidRDefault="00705C2B">
      <w:pPr>
        <w:spacing w:line="360" w:lineRule="auto"/>
        <w:ind w:firstLineChars="200" w:firstLine="480"/>
        <w:rPr>
          <w:rFonts w:ascii="Times New Roman" w:hAnsi="Times New Roman"/>
          <w:sz w:val="24"/>
        </w:rPr>
      </w:pPr>
      <w:r>
        <w:rPr>
          <w:rFonts w:ascii="Times New Roman" w:hAnsi="Times New Roman"/>
          <w:sz w:val="24"/>
        </w:rPr>
        <w:t>核素成像</w:t>
      </w:r>
      <w:r>
        <w:rPr>
          <w:rFonts w:ascii="Times New Roman" w:hAnsi="Times New Roman"/>
          <w:sz w:val="24"/>
        </w:rPr>
        <w:t>(Radionuclide imaging)</w:t>
      </w:r>
      <w:r>
        <w:rPr>
          <w:rFonts w:ascii="Times New Roman" w:hAnsi="Times New Roman"/>
          <w:sz w:val="24"/>
        </w:rPr>
        <w:t>常见的有</w:t>
      </w:r>
      <w:r>
        <w:rPr>
          <w:rFonts w:ascii="Times New Roman" w:hAnsi="Times New Roman"/>
          <w:sz w:val="24"/>
        </w:rPr>
        <w:t>CT</w:t>
      </w:r>
      <w:r>
        <w:rPr>
          <w:rFonts w:ascii="Times New Roman" w:hAnsi="Times New Roman"/>
          <w:sz w:val="24"/>
        </w:rPr>
        <w:t>和</w:t>
      </w:r>
      <w:r>
        <w:rPr>
          <w:rFonts w:ascii="Times New Roman" w:hAnsi="Times New Roman"/>
          <w:sz w:val="24"/>
        </w:rPr>
        <w:t>PET</w:t>
      </w:r>
      <w:r>
        <w:rPr>
          <w:rFonts w:ascii="Times New Roman" w:hAnsi="Times New Roman"/>
          <w:sz w:val="24"/>
        </w:rPr>
        <w:t>成像技术，在成像之前需要将显影剂</w:t>
      </w:r>
      <w:r>
        <w:rPr>
          <w:rFonts w:ascii="Times New Roman" w:hAnsi="Times New Roman"/>
          <w:sz w:val="24"/>
        </w:rPr>
        <w:t>(</w:t>
      </w:r>
      <w:r>
        <w:rPr>
          <w:rFonts w:ascii="Times New Roman" w:hAnsi="Times New Roman"/>
          <w:sz w:val="24"/>
        </w:rPr>
        <w:t>放射性核素标记的化合物</w:t>
      </w:r>
      <w:r>
        <w:rPr>
          <w:rFonts w:ascii="Times New Roman" w:hAnsi="Times New Roman"/>
          <w:sz w:val="24"/>
        </w:rPr>
        <w:t>)</w:t>
      </w:r>
      <w:r>
        <w:rPr>
          <w:rFonts w:ascii="Times New Roman" w:hAnsi="Times New Roman"/>
          <w:sz w:val="24"/>
        </w:rPr>
        <w:t>引入人体内，通过双光子进行探测，再</w:t>
      </w:r>
      <w:proofErr w:type="gramStart"/>
      <w:r>
        <w:rPr>
          <w:rFonts w:ascii="Times New Roman" w:hAnsi="Times New Roman"/>
          <w:sz w:val="24"/>
        </w:rPr>
        <w:t>根据根据</w:t>
      </w:r>
      <w:proofErr w:type="gramEnd"/>
      <w:r>
        <w:rPr>
          <w:rFonts w:ascii="Times New Roman" w:hAnsi="Times New Roman"/>
          <w:sz w:val="24"/>
        </w:rPr>
        <w:t>放射性核素的分布进行图像重建。</w:t>
      </w:r>
      <w:r>
        <w:rPr>
          <w:rFonts w:ascii="Times New Roman" w:hAnsi="Times New Roman" w:hint="eastAsia"/>
          <w:sz w:val="24"/>
        </w:rPr>
        <w:t>图</w:t>
      </w:r>
      <w:r>
        <w:rPr>
          <w:rFonts w:ascii="Times New Roman" w:hAnsi="Times New Roman"/>
          <w:sz w:val="24"/>
        </w:rPr>
        <w:t>1-1</w:t>
      </w:r>
      <w:r>
        <w:rPr>
          <w:rFonts w:ascii="Times New Roman" w:hAnsi="Times New Roman" w:hint="eastAsia"/>
          <w:sz w:val="24"/>
        </w:rPr>
        <w:t>（</w:t>
      </w:r>
      <w:r>
        <w:rPr>
          <w:rFonts w:ascii="Times New Roman" w:hAnsi="Times New Roman" w:hint="eastAsia"/>
          <w:sz w:val="24"/>
        </w:rPr>
        <w:t>g</w:t>
      </w:r>
      <w:r>
        <w:rPr>
          <w:rFonts w:ascii="Times New Roman" w:hAnsi="Times New Roman" w:hint="eastAsia"/>
          <w:sz w:val="24"/>
        </w:rPr>
        <w:t>）所示的是</w:t>
      </w:r>
      <w:r>
        <w:rPr>
          <w:rFonts w:ascii="Times New Roman" w:hAnsi="Times New Roman"/>
          <w:sz w:val="24"/>
        </w:rPr>
        <w:t>核素成像</w:t>
      </w:r>
      <w:r>
        <w:rPr>
          <w:rFonts w:ascii="Times New Roman" w:hAnsi="Times New Roman" w:hint="eastAsia"/>
          <w:sz w:val="24"/>
        </w:rPr>
        <w:t>的设备，图</w:t>
      </w:r>
      <w:r>
        <w:rPr>
          <w:rFonts w:ascii="Times New Roman" w:hAnsi="Times New Roman"/>
          <w:sz w:val="24"/>
        </w:rPr>
        <w:t>1-1</w:t>
      </w:r>
      <w:r>
        <w:rPr>
          <w:rFonts w:ascii="Times New Roman" w:hAnsi="Times New Roman" w:hint="eastAsia"/>
          <w:sz w:val="24"/>
        </w:rPr>
        <w:t>（</w:t>
      </w:r>
      <w:r>
        <w:rPr>
          <w:rFonts w:ascii="Times New Roman" w:hAnsi="Times New Roman" w:hint="eastAsia"/>
          <w:sz w:val="24"/>
        </w:rPr>
        <w:t>h</w:t>
      </w:r>
      <w:r>
        <w:rPr>
          <w:rFonts w:ascii="Times New Roman" w:hAnsi="Times New Roman" w:hint="eastAsia"/>
          <w:sz w:val="24"/>
        </w:rPr>
        <w:t>）所示的是</w:t>
      </w:r>
      <w:r>
        <w:rPr>
          <w:rFonts w:ascii="Times New Roman" w:hAnsi="Times New Roman"/>
          <w:sz w:val="24"/>
        </w:rPr>
        <w:t>核素成像</w:t>
      </w:r>
      <w:r>
        <w:rPr>
          <w:rFonts w:ascii="Times New Roman" w:hAnsi="Times New Roman" w:hint="eastAsia"/>
          <w:sz w:val="24"/>
        </w:rPr>
        <w:t>后的图。</w:t>
      </w:r>
    </w:p>
    <w:p w14:paraId="069CB674" w14:textId="77777777" w:rsidR="00CC2512" w:rsidRDefault="00705C2B">
      <w:pPr>
        <w:spacing w:line="360" w:lineRule="auto"/>
        <w:ind w:firstLineChars="200" w:firstLine="480"/>
        <w:rPr>
          <w:rFonts w:ascii="Times New Roman" w:hAnsi="Times New Roman"/>
          <w:sz w:val="24"/>
        </w:rPr>
      </w:pPr>
      <w:r>
        <w:rPr>
          <w:rFonts w:ascii="Times New Roman" w:hAnsi="Times New Roman"/>
          <w:sz w:val="24"/>
        </w:rPr>
        <w:t>CT</w:t>
      </w:r>
      <w:r>
        <w:rPr>
          <w:rFonts w:ascii="Times New Roman" w:hAnsi="Times New Roman"/>
          <w:sz w:val="24"/>
        </w:rPr>
        <w:t>和</w:t>
      </w:r>
      <w:r>
        <w:rPr>
          <w:rFonts w:ascii="Times New Roman" w:hAnsi="Times New Roman"/>
          <w:sz w:val="24"/>
        </w:rPr>
        <w:t>PET</w:t>
      </w:r>
      <w:r>
        <w:rPr>
          <w:rFonts w:ascii="Times New Roman" w:hAnsi="Times New Roman"/>
          <w:sz w:val="24"/>
        </w:rPr>
        <w:t>的优点是其密度分辨</w:t>
      </w:r>
      <w:r>
        <w:rPr>
          <w:rFonts w:ascii="Times New Roman" w:hAnsi="Times New Roman"/>
          <w:sz w:val="24"/>
        </w:rPr>
        <w:t>率高，而且是横断面图像，不与邻近体层的影像重叠，其缺点是具有一定的辐射性对人体有一定度的有害性。</w:t>
      </w:r>
      <w:r>
        <w:rPr>
          <w:rFonts w:ascii="Times New Roman" w:hAnsi="Times New Roman"/>
          <w:sz w:val="24"/>
        </w:rPr>
        <w:t>X</w:t>
      </w:r>
      <w:r>
        <w:rPr>
          <w:rFonts w:ascii="Times New Roman" w:hAnsi="Times New Roman"/>
          <w:sz w:val="24"/>
        </w:rPr>
        <w:t>射线成像主要用来检测位置与形态变化检测，其缺点是分辨率较差很难分辨待分割目标，大大增加了图像分割的难度并且辐射性对人体有一定程度的损害。超声成像的优点是对人体没有伤害、检测设备没有辐射且操作简单便捷，其缺点是由于胸腔内空气的影响导致超声成像的范围受到一定的限制，并且由于成像设备固有原因，图像的清晰度比较差、易受噪声干扰。在心脏成像上</w:t>
      </w:r>
      <w:r>
        <w:rPr>
          <w:rFonts w:ascii="Times New Roman" w:hAnsi="Times New Roman"/>
          <w:sz w:val="24"/>
        </w:rPr>
        <w:t>MRI</w:t>
      </w:r>
      <w:r>
        <w:rPr>
          <w:rFonts w:ascii="Times New Roman" w:hAnsi="Times New Roman"/>
          <w:sz w:val="24"/>
        </w:rPr>
        <w:t>与其他成像技术相比较</w:t>
      </w:r>
      <w:r>
        <w:rPr>
          <w:rFonts w:ascii="Times New Roman" w:hAnsi="Times New Roman"/>
          <w:sz w:val="24"/>
        </w:rPr>
        <w:lastRenderedPageBreak/>
        <w:t>而言</w:t>
      </w:r>
      <w:proofErr w:type="gramStart"/>
      <w:r>
        <w:rPr>
          <w:rFonts w:ascii="Times New Roman" w:hAnsi="Times New Roman"/>
          <w:sz w:val="24"/>
        </w:rPr>
        <w:t>凸</w:t>
      </w:r>
      <w:proofErr w:type="gramEnd"/>
      <w:r>
        <w:rPr>
          <w:rFonts w:ascii="Times New Roman" w:hAnsi="Times New Roman"/>
          <w:sz w:val="24"/>
        </w:rPr>
        <w:t>显出一定优势，使用</w:t>
      </w:r>
      <w:r>
        <w:rPr>
          <w:rFonts w:ascii="Times New Roman" w:hAnsi="Times New Roman"/>
          <w:sz w:val="24"/>
        </w:rPr>
        <w:t>MRI</w:t>
      </w:r>
      <w:r>
        <w:rPr>
          <w:rFonts w:ascii="Times New Roman" w:hAnsi="Times New Roman"/>
          <w:sz w:val="24"/>
        </w:rPr>
        <w:t>呈现的图像软组织对比度高</w:t>
      </w:r>
      <w:r>
        <w:rPr>
          <w:rFonts w:ascii="Times New Roman" w:hAnsi="Times New Roman"/>
          <w:sz w:val="24"/>
        </w:rPr>
        <w:t>、适合对软组织以及神经组织成像这些都有益于后续的图像分割。此外</w:t>
      </w:r>
      <w:r>
        <w:rPr>
          <w:rFonts w:ascii="Times New Roman" w:hAnsi="Times New Roman"/>
          <w:sz w:val="24"/>
        </w:rPr>
        <w:t>MRI</w:t>
      </w:r>
      <w:r>
        <w:rPr>
          <w:rFonts w:ascii="Times New Roman" w:hAnsi="Times New Roman"/>
          <w:sz w:val="24"/>
        </w:rPr>
        <w:t>无辐射对人体没有损害。</w:t>
      </w:r>
    </w:p>
    <w:p w14:paraId="45103459" w14:textId="77777777" w:rsidR="00CC2512" w:rsidRDefault="00705C2B">
      <w:pPr>
        <w:pStyle w:val="3"/>
        <w:ind w:firstLineChars="200" w:firstLine="643"/>
        <w:rPr>
          <w:rFonts w:ascii="Times New Roman" w:hAnsi="Times New Roman"/>
        </w:rPr>
      </w:pPr>
      <w:bookmarkStart w:id="34" w:name="_Toc12171"/>
      <w:bookmarkStart w:id="35" w:name="_Toc30565"/>
      <w:bookmarkStart w:id="36" w:name="_Toc15921"/>
      <w:r>
        <w:rPr>
          <w:rFonts w:ascii="Times New Roman" w:hAnsi="Times New Roman"/>
        </w:rPr>
        <w:t>1.1.2</w:t>
      </w:r>
      <w:bookmarkEnd w:id="34"/>
      <w:r>
        <w:rPr>
          <w:rFonts w:ascii="Times New Roman" w:hAnsi="Times New Roman"/>
        </w:rPr>
        <w:t>医疗成像三维</w:t>
      </w:r>
      <w:bookmarkEnd w:id="35"/>
      <w:bookmarkEnd w:id="36"/>
    </w:p>
    <w:p w14:paraId="19B50CD0" w14:textId="77777777" w:rsidR="00CC2512" w:rsidRDefault="00705C2B">
      <w:pPr>
        <w:spacing w:line="360" w:lineRule="auto"/>
        <w:ind w:firstLineChars="200" w:firstLine="480"/>
        <w:rPr>
          <w:rFonts w:ascii="Times New Roman" w:hAnsi="Times New Roman"/>
          <w:sz w:val="24"/>
        </w:rPr>
      </w:pPr>
      <w:r>
        <w:rPr>
          <w:rFonts w:ascii="Times New Roman" w:hAnsi="Times New Roman"/>
          <w:sz w:val="24"/>
        </w:rPr>
        <w:t>医疗成像的三维有：</w:t>
      </w:r>
      <w:proofErr w:type="gramStart"/>
      <w:r>
        <w:rPr>
          <w:rFonts w:ascii="Times New Roman" w:hAnsi="Times New Roman"/>
          <w:sz w:val="24"/>
        </w:rPr>
        <w:t>矢</w:t>
      </w:r>
      <w:proofErr w:type="gramEnd"/>
      <w:r>
        <w:rPr>
          <w:rFonts w:ascii="Times New Roman" w:hAnsi="Times New Roman"/>
          <w:sz w:val="24"/>
        </w:rPr>
        <w:t>状面、冠状面、横断面也称为医学人体的三解剖面。如图</w:t>
      </w:r>
      <w:r>
        <w:rPr>
          <w:rFonts w:ascii="Times New Roman" w:hAnsi="Times New Roman"/>
          <w:sz w:val="24"/>
        </w:rPr>
        <w:t>1-</w:t>
      </w:r>
      <w:r>
        <w:rPr>
          <w:rFonts w:ascii="Times New Roman" w:hAnsi="Times New Roman" w:hint="eastAsia"/>
          <w:sz w:val="24"/>
        </w:rPr>
        <w:t>2</w:t>
      </w:r>
      <w:r>
        <w:rPr>
          <w:rFonts w:ascii="Times New Roman" w:hAnsi="Times New Roman"/>
          <w:sz w:val="24"/>
        </w:rPr>
        <w:t>医学人体的三解剖面，</w:t>
      </w:r>
      <w:proofErr w:type="gramStart"/>
      <w:r>
        <w:rPr>
          <w:rFonts w:ascii="Times New Roman" w:hAnsi="Times New Roman"/>
          <w:sz w:val="24"/>
        </w:rPr>
        <w:t>矢</w:t>
      </w:r>
      <w:proofErr w:type="gramEnd"/>
      <w:r>
        <w:rPr>
          <w:rFonts w:ascii="Times New Roman" w:hAnsi="Times New Roman"/>
          <w:sz w:val="24"/>
        </w:rPr>
        <w:t>状面（</w:t>
      </w:r>
      <w:r>
        <w:rPr>
          <w:rFonts w:ascii="Times New Roman" w:hAnsi="Times New Roman"/>
          <w:sz w:val="24"/>
        </w:rPr>
        <w:t>sagittal plane</w:t>
      </w:r>
      <w:r>
        <w:rPr>
          <w:rFonts w:ascii="Times New Roman" w:hAnsi="Times New Roman"/>
          <w:sz w:val="24"/>
        </w:rPr>
        <w:t>）人体分成左右两面（人体左右）的解剖面、于这个面平行的就是也就是</w:t>
      </w:r>
      <w:proofErr w:type="gramStart"/>
      <w:r>
        <w:rPr>
          <w:rFonts w:ascii="Times New Roman" w:hAnsi="Times New Roman"/>
          <w:sz w:val="24"/>
        </w:rPr>
        <w:t>矢</w:t>
      </w:r>
      <w:proofErr w:type="gramEnd"/>
      <w:r>
        <w:rPr>
          <w:rFonts w:ascii="Times New Roman" w:hAnsi="Times New Roman"/>
          <w:sz w:val="24"/>
        </w:rPr>
        <w:t>状面</w:t>
      </w:r>
      <w:r>
        <w:rPr>
          <w:rFonts w:ascii="Times New Roman" w:hAnsi="Times New Roman"/>
          <w:sz w:val="24"/>
        </w:rPr>
        <w:t>,</w:t>
      </w:r>
      <w:r>
        <w:rPr>
          <w:rFonts w:ascii="Times New Roman" w:hAnsi="Times New Roman"/>
          <w:sz w:val="24"/>
        </w:rPr>
        <w:t>冠状面（</w:t>
      </w:r>
      <w:r>
        <w:rPr>
          <w:rFonts w:ascii="Times New Roman" w:hAnsi="Times New Roman"/>
          <w:sz w:val="24"/>
        </w:rPr>
        <w:t>coronal plane</w:t>
      </w:r>
      <w:r>
        <w:rPr>
          <w:rFonts w:ascii="Times New Roman" w:hAnsi="Times New Roman"/>
          <w:sz w:val="24"/>
        </w:rPr>
        <w:t>）即从左往右，沿人体的长轴将人体纵切为前后（前胸后背）两部分的切面，横断面（</w:t>
      </w:r>
      <w:r>
        <w:rPr>
          <w:rFonts w:ascii="Times New Roman" w:hAnsi="Times New Roman"/>
          <w:sz w:val="24"/>
        </w:rPr>
        <w:t>transverse plane</w:t>
      </w:r>
      <w:r>
        <w:rPr>
          <w:rFonts w:ascii="Times New Roman" w:hAnsi="Times New Roman"/>
          <w:sz w:val="24"/>
        </w:rPr>
        <w:t>）也称为水平面，从头顶往下看（头脚方向）看。</w:t>
      </w:r>
    </w:p>
    <w:p w14:paraId="51B94261" w14:textId="77777777" w:rsidR="00CC2512" w:rsidRDefault="00705C2B">
      <w:pPr>
        <w:spacing w:line="360" w:lineRule="auto"/>
        <w:jc w:val="center"/>
        <w:rPr>
          <w:rFonts w:ascii="Times New Roman" w:hAnsi="Times New Roman"/>
        </w:rPr>
      </w:pPr>
      <w:r>
        <w:rPr>
          <w:rFonts w:ascii="Times New Roman" w:hAnsi="Times New Roman"/>
          <w:noProof/>
        </w:rPr>
        <w:drawing>
          <wp:inline distT="0" distB="0" distL="114300" distR="114300" wp14:anchorId="29D17FFF" wp14:editId="652813B4">
            <wp:extent cx="3362325" cy="2943225"/>
            <wp:effectExtent l="0" t="0" r="9525" b="9525"/>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27"/>
                    <a:srcRect t="3870" b="4167"/>
                    <a:stretch>
                      <a:fillRect/>
                    </a:stretch>
                  </pic:blipFill>
                  <pic:spPr>
                    <a:xfrm>
                      <a:off x="0" y="0"/>
                      <a:ext cx="3362325" cy="2943225"/>
                    </a:xfrm>
                    <a:prstGeom prst="rect">
                      <a:avLst/>
                    </a:prstGeom>
                    <a:noFill/>
                    <a:ln>
                      <a:noFill/>
                    </a:ln>
                  </pic:spPr>
                </pic:pic>
              </a:graphicData>
            </a:graphic>
          </wp:inline>
        </w:drawing>
      </w:r>
    </w:p>
    <w:p w14:paraId="4B3473A1" w14:textId="77777777" w:rsidR="00CC2512" w:rsidRDefault="00705C2B">
      <w:pPr>
        <w:spacing w:line="360" w:lineRule="auto"/>
        <w:jc w:val="center"/>
        <w:rPr>
          <w:rFonts w:ascii="Times New Roman" w:hAnsi="Times New Roman"/>
        </w:rPr>
      </w:pPr>
      <w:r>
        <w:rPr>
          <w:rFonts w:ascii="Times New Roman" w:hAnsi="Times New Roman"/>
          <w:szCs w:val="21"/>
        </w:rPr>
        <w:t>图</w:t>
      </w:r>
      <w:r>
        <w:rPr>
          <w:rFonts w:ascii="Times New Roman" w:hAnsi="Times New Roman"/>
          <w:szCs w:val="21"/>
        </w:rPr>
        <w:t>1-</w:t>
      </w:r>
      <w:r>
        <w:rPr>
          <w:rFonts w:ascii="Times New Roman" w:hAnsi="Times New Roman" w:hint="eastAsia"/>
          <w:szCs w:val="21"/>
        </w:rPr>
        <w:t>2</w:t>
      </w:r>
      <w:r>
        <w:rPr>
          <w:rFonts w:ascii="Times New Roman" w:hAnsi="Times New Roman"/>
          <w:szCs w:val="21"/>
        </w:rPr>
        <w:t>医学人体的三解剖面</w:t>
      </w:r>
    </w:p>
    <w:p w14:paraId="3644D303" w14:textId="77777777" w:rsidR="00CC2512" w:rsidRDefault="00705C2B">
      <w:pPr>
        <w:pStyle w:val="3"/>
        <w:ind w:firstLineChars="200" w:firstLine="643"/>
        <w:rPr>
          <w:rFonts w:ascii="Times New Roman" w:hAnsi="Times New Roman"/>
        </w:rPr>
      </w:pPr>
      <w:bookmarkStart w:id="37" w:name="_Toc6391"/>
      <w:bookmarkStart w:id="38" w:name="_Toc26923"/>
      <w:bookmarkStart w:id="39" w:name="_Toc2176"/>
      <w:r>
        <w:rPr>
          <w:rFonts w:ascii="Times New Roman" w:hAnsi="Times New Roman"/>
        </w:rPr>
        <w:t>1.1.3 DICOM</w:t>
      </w:r>
      <w:r>
        <w:rPr>
          <w:rFonts w:ascii="Times New Roman" w:hAnsi="Times New Roman"/>
        </w:rPr>
        <w:t>文件介绍</w:t>
      </w:r>
      <w:bookmarkEnd w:id="37"/>
      <w:bookmarkEnd w:id="38"/>
      <w:bookmarkEnd w:id="39"/>
    </w:p>
    <w:p w14:paraId="095FE6AC" w14:textId="77777777" w:rsidR="00CC2512" w:rsidRDefault="00705C2B">
      <w:pPr>
        <w:jc w:val="center"/>
      </w:pPr>
      <w:r>
        <w:rPr>
          <w:noProof/>
        </w:rPr>
        <w:drawing>
          <wp:inline distT="0" distB="0" distL="114300" distR="114300" wp14:anchorId="4D88D7D3" wp14:editId="15CCA806">
            <wp:extent cx="3499485" cy="859790"/>
            <wp:effectExtent l="0" t="0" r="5715" b="16510"/>
            <wp:docPr id="16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2"/>
                    <pic:cNvPicPr>
                      <a:picLocks noChangeAspect="1"/>
                    </pic:cNvPicPr>
                  </pic:nvPicPr>
                  <pic:blipFill>
                    <a:blip r:embed="rId28"/>
                    <a:srcRect r="17697" b="76482"/>
                    <a:stretch>
                      <a:fillRect/>
                    </a:stretch>
                  </pic:blipFill>
                  <pic:spPr>
                    <a:xfrm>
                      <a:off x="0" y="0"/>
                      <a:ext cx="3499485" cy="859790"/>
                    </a:xfrm>
                    <a:prstGeom prst="rect">
                      <a:avLst/>
                    </a:prstGeom>
                    <a:noFill/>
                    <a:ln>
                      <a:noFill/>
                    </a:ln>
                  </pic:spPr>
                </pic:pic>
              </a:graphicData>
            </a:graphic>
          </wp:inline>
        </w:drawing>
      </w:r>
    </w:p>
    <w:p w14:paraId="3F20FA06" w14:textId="77777777" w:rsidR="00CC2512" w:rsidRDefault="00705C2B">
      <w:pPr>
        <w:numPr>
          <w:ilvl w:val="0"/>
          <w:numId w:val="6"/>
        </w:numPr>
        <w:jc w:val="center"/>
      </w:pPr>
      <w:proofErr w:type="spellStart"/>
      <w:r>
        <w:rPr>
          <w:rFonts w:hint="eastAsia"/>
        </w:rPr>
        <w:t>pydicom</w:t>
      </w:r>
      <w:proofErr w:type="spellEnd"/>
      <w:r>
        <w:rPr>
          <w:rFonts w:hint="eastAsia"/>
        </w:rPr>
        <w:t>读取文件</w:t>
      </w:r>
    </w:p>
    <w:p w14:paraId="6F249217" w14:textId="30DC4E03" w:rsidR="00CC2512" w:rsidRDefault="00705C2B">
      <w:pPr>
        <w:jc w:val="center"/>
      </w:pPr>
      <w:r>
        <w:rPr>
          <w:noProof/>
        </w:rPr>
        <w:lastRenderedPageBreak/>
        <w:drawing>
          <wp:inline distT="0" distB="0" distL="114300" distR="114300" wp14:anchorId="6756B702" wp14:editId="04B7B6D9">
            <wp:extent cx="4257675" cy="2029460"/>
            <wp:effectExtent l="0" t="0" r="9525" b="8890"/>
            <wp:docPr id="16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3"/>
                    <pic:cNvPicPr>
                      <a:picLocks noChangeAspect="1"/>
                    </pic:cNvPicPr>
                  </pic:nvPicPr>
                  <pic:blipFill>
                    <a:blip r:embed="rId29"/>
                    <a:stretch>
                      <a:fillRect/>
                    </a:stretch>
                  </pic:blipFill>
                  <pic:spPr>
                    <a:xfrm>
                      <a:off x="0" y="0"/>
                      <a:ext cx="4257675" cy="2029460"/>
                    </a:xfrm>
                    <a:prstGeom prst="rect">
                      <a:avLst/>
                    </a:prstGeom>
                    <a:noFill/>
                    <a:ln>
                      <a:noFill/>
                    </a:ln>
                  </pic:spPr>
                </pic:pic>
              </a:graphicData>
            </a:graphic>
          </wp:inline>
        </w:drawing>
      </w:r>
      <w:ins w:id="40" w:author="杜 秀全" w:date="2022-07-06T10:29:00Z">
        <w:r w:rsidR="002F0BF2">
          <w:rPr>
            <w:rFonts w:hint="eastAsia"/>
          </w:rPr>
          <w:t>你这张图与上一个图的程序不是对应的，</w:t>
        </w:r>
      </w:ins>
      <w:ins w:id="41" w:author="杜 秀全" w:date="2022-07-06T10:30:00Z">
        <w:r w:rsidR="002F0BF2">
          <w:rPr>
            <w:rFonts w:hint="eastAsia"/>
          </w:rPr>
          <w:t>应该变成你自己的是最好，假如长时间以后，有没有可能你也觉得奇怪，当初是怎么弄的。</w:t>
        </w:r>
      </w:ins>
    </w:p>
    <w:p w14:paraId="69057B5B" w14:textId="77777777" w:rsidR="00CC2512" w:rsidRDefault="00705C2B">
      <w:pPr>
        <w:numPr>
          <w:ilvl w:val="0"/>
          <w:numId w:val="6"/>
        </w:numPr>
        <w:jc w:val="center"/>
      </w:pPr>
      <w:r>
        <w:rPr>
          <w:rFonts w:hint="eastAsia"/>
        </w:rPr>
        <w:t>常用标签</w:t>
      </w:r>
    </w:p>
    <w:p w14:paraId="125A4DC5" w14:textId="77777777" w:rsidR="00CC2512" w:rsidRDefault="00705C2B">
      <w:pPr>
        <w:jc w:val="center"/>
      </w:pPr>
      <w:r>
        <w:rPr>
          <w:noProof/>
        </w:rPr>
        <w:drawing>
          <wp:inline distT="0" distB="0" distL="114300" distR="114300" wp14:anchorId="16EE649F" wp14:editId="5296EDAB">
            <wp:extent cx="4678045" cy="1714500"/>
            <wp:effectExtent l="0" t="0" r="8255" b="0"/>
            <wp:docPr id="16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5"/>
                    <pic:cNvPicPr>
                      <a:picLocks noChangeAspect="1"/>
                    </pic:cNvPicPr>
                  </pic:nvPicPr>
                  <pic:blipFill>
                    <a:blip r:embed="rId30"/>
                    <a:stretch>
                      <a:fillRect/>
                    </a:stretch>
                  </pic:blipFill>
                  <pic:spPr>
                    <a:xfrm>
                      <a:off x="0" y="0"/>
                      <a:ext cx="4678045" cy="1714500"/>
                    </a:xfrm>
                    <a:prstGeom prst="rect">
                      <a:avLst/>
                    </a:prstGeom>
                    <a:noFill/>
                    <a:ln>
                      <a:noFill/>
                    </a:ln>
                  </pic:spPr>
                </pic:pic>
              </a:graphicData>
            </a:graphic>
          </wp:inline>
        </w:drawing>
      </w:r>
    </w:p>
    <w:p w14:paraId="2D662DC6" w14:textId="77777777" w:rsidR="00CC2512" w:rsidRDefault="00705C2B">
      <w:pPr>
        <w:numPr>
          <w:ilvl w:val="0"/>
          <w:numId w:val="6"/>
        </w:numPr>
        <w:jc w:val="center"/>
      </w:pPr>
      <w:r>
        <w:rPr>
          <w:rFonts w:hint="eastAsia"/>
        </w:rPr>
        <w:t>病人信息</w:t>
      </w:r>
    </w:p>
    <w:p w14:paraId="43F6C90A" w14:textId="77777777" w:rsidR="00CC2512" w:rsidRDefault="00705C2B">
      <w:pPr>
        <w:jc w:val="center"/>
      </w:pPr>
      <w:r>
        <w:rPr>
          <w:noProof/>
        </w:rPr>
        <w:drawing>
          <wp:inline distT="0" distB="0" distL="114300" distR="114300" wp14:anchorId="0328A506" wp14:editId="494F79DF">
            <wp:extent cx="4145280" cy="2399665"/>
            <wp:effectExtent l="0" t="0" r="7620" b="635"/>
            <wp:docPr id="16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6"/>
                    <pic:cNvPicPr>
                      <a:picLocks noChangeAspect="1"/>
                    </pic:cNvPicPr>
                  </pic:nvPicPr>
                  <pic:blipFill>
                    <a:blip r:embed="rId31"/>
                    <a:stretch>
                      <a:fillRect/>
                    </a:stretch>
                  </pic:blipFill>
                  <pic:spPr>
                    <a:xfrm>
                      <a:off x="0" y="0"/>
                      <a:ext cx="4145280" cy="2399665"/>
                    </a:xfrm>
                    <a:prstGeom prst="rect">
                      <a:avLst/>
                    </a:prstGeom>
                    <a:noFill/>
                    <a:ln>
                      <a:noFill/>
                    </a:ln>
                  </pic:spPr>
                </pic:pic>
              </a:graphicData>
            </a:graphic>
          </wp:inline>
        </w:drawing>
      </w:r>
    </w:p>
    <w:p w14:paraId="6D8B62BE" w14:textId="77777777" w:rsidR="00CC2512" w:rsidRDefault="00705C2B">
      <w:pPr>
        <w:jc w:val="center"/>
      </w:pPr>
      <w:r>
        <w:rPr>
          <w:rFonts w:hint="eastAsia"/>
        </w:rPr>
        <w:t>（</w:t>
      </w:r>
      <w:r>
        <w:rPr>
          <w:rFonts w:hint="eastAsia"/>
        </w:rPr>
        <w:t>d</w:t>
      </w:r>
      <w:r>
        <w:rPr>
          <w:rFonts w:hint="eastAsia"/>
        </w:rPr>
        <w:t>）</w:t>
      </w:r>
      <w:r>
        <w:rPr>
          <w:rFonts w:hint="eastAsia"/>
        </w:rPr>
        <w:t>图片信息</w:t>
      </w:r>
    </w:p>
    <w:p w14:paraId="1757F243" w14:textId="77777777" w:rsidR="00CC2512" w:rsidRDefault="00705C2B">
      <w:pPr>
        <w:jc w:val="center"/>
      </w:pPr>
      <w:r>
        <w:rPr>
          <w:rFonts w:hint="eastAsia"/>
        </w:rPr>
        <w:t>图</w:t>
      </w:r>
      <w:r>
        <w:rPr>
          <w:rFonts w:hint="eastAsia"/>
        </w:rPr>
        <w:t>1-3 DICOM</w:t>
      </w:r>
      <w:r>
        <w:rPr>
          <w:rFonts w:hint="eastAsia"/>
        </w:rPr>
        <w:t>标签信息查看</w:t>
      </w:r>
    </w:p>
    <w:p w14:paraId="23F5A2B9" w14:textId="77777777" w:rsidR="00CC2512" w:rsidRDefault="00705C2B">
      <w:pPr>
        <w:spacing w:line="360" w:lineRule="auto"/>
        <w:ind w:firstLineChars="200" w:firstLine="480"/>
        <w:rPr>
          <w:rFonts w:ascii="Times New Roman" w:hAnsi="Times New Roman"/>
          <w:sz w:val="24"/>
        </w:rPr>
      </w:pPr>
      <w:r>
        <w:rPr>
          <w:rFonts w:ascii="Times New Roman" w:hAnsi="Times New Roman"/>
          <w:sz w:val="24"/>
        </w:rPr>
        <w:t>DICOM</w:t>
      </w:r>
      <w:r>
        <w:rPr>
          <w:rFonts w:ascii="Times New Roman" w:hAnsi="Times New Roman"/>
          <w:sz w:val="24"/>
        </w:rPr>
        <w:t>（</w:t>
      </w:r>
      <w:r>
        <w:rPr>
          <w:rFonts w:ascii="Times New Roman" w:hAnsi="Times New Roman"/>
          <w:sz w:val="24"/>
        </w:rPr>
        <w:t xml:space="preserve">Digital Imaging and Communications in </w:t>
      </w:r>
      <w:r>
        <w:rPr>
          <w:rFonts w:ascii="Times New Roman" w:hAnsi="Times New Roman"/>
          <w:sz w:val="24"/>
        </w:rPr>
        <w:t>Medicine</w:t>
      </w:r>
      <w:r>
        <w:rPr>
          <w:rFonts w:ascii="Times New Roman" w:hAnsi="Times New Roman"/>
          <w:sz w:val="24"/>
        </w:rPr>
        <w:t>）文件是一种医学图片特定的格式，是医学设备的专属语言，可以让医生看片子和交流。它同时包含图片和交流，所以图片不仅仅是拍了，同时还要传输到医院的信息部，最后才</w:t>
      </w:r>
      <w:r>
        <w:rPr>
          <w:rFonts w:ascii="Times New Roman" w:hAnsi="Times New Roman"/>
          <w:sz w:val="24"/>
        </w:rPr>
        <w:lastRenderedPageBreak/>
        <w:t>能推送到医生办公桌上，所以和普通的图片格式例如</w:t>
      </w:r>
      <w:proofErr w:type="spellStart"/>
      <w:r>
        <w:rPr>
          <w:rFonts w:ascii="Times New Roman" w:hAnsi="Times New Roman"/>
          <w:sz w:val="24"/>
        </w:rPr>
        <w:t>png</w:t>
      </w:r>
      <w:proofErr w:type="spellEnd"/>
      <w:r>
        <w:rPr>
          <w:rFonts w:ascii="Times New Roman" w:hAnsi="Times New Roman"/>
          <w:sz w:val="24"/>
        </w:rPr>
        <w:t>、</w:t>
      </w:r>
      <w:r>
        <w:rPr>
          <w:rFonts w:ascii="Times New Roman" w:hAnsi="Times New Roman"/>
          <w:sz w:val="24"/>
        </w:rPr>
        <w:t>jpg</w:t>
      </w:r>
      <w:r>
        <w:rPr>
          <w:rFonts w:ascii="Times New Roman" w:hAnsi="Times New Roman"/>
          <w:sz w:val="24"/>
        </w:rPr>
        <w:t>等相比</w:t>
      </w:r>
      <w:r>
        <w:rPr>
          <w:rFonts w:ascii="Times New Roman" w:hAnsi="Times New Roman"/>
          <w:sz w:val="24"/>
        </w:rPr>
        <w:t>DICOM</w:t>
      </w:r>
      <w:r>
        <w:rPr>
          <w:rFonts w:ascii="Times New Roman" w:hAnsi="Times New Roman"/>
          <w:sz w:val="24"/>
        </w:rPr>
        <w:t>不仅仅包含图片，同时还包括图片之间的交流传输的规定：图像格式和网络协议等。其中图像格式由美国放射学会（</w:t>
      </w:r>
      <w:r>
        <w:rPr>
          <w:rFonts w:ascii="Times New Roman" w:hAnsi="Times New Roman"/>
          <w:sz w:val="24"/>
        </w:rPr>
        <w:t>American College of Radiology</w:t>
      </w:r>
      <w:r>
        <w:rPr>
          <w:rFonts w:ascii="Times New Roman" w:hAnsi="Times New Roman"/>
          <w:sz w:val="24"/>
        </w:rPr>
        <w:t>，</w:t>
      </w:r>
      <w:r>
        <w:rPr>
          <w:rFonts w:ascii="Times New Roman" w:hAnsi="Times New Roman"/>
          <w:sz w:val="24"/>
        </w:rPr>
        <w:t>ACR</w:t>
      </w:r>
      <w:r>
        <w:rPr>
          <w:rFonts w:ascii="Times New Roman" w:hAnsi="Times New Roman"/>
          <w:sz w:val="24"/>
        </w:rPr>
        <w:t>）、美国电气制造商协会（</w:t>
      </w:r>
      <w:r>
        <w:rPr>
          <w:rFonts w:ascii="Times New Roman" w:hAnsi="Times New Roman"/>
          <w:sz w:val="24"/>
        </w:rPr>
        <w:t>National Electrical Manufacturers As</w:t>
      </w:r>
      <w:r>
        <w:rPr>
          <w:rFonts w:ascii="Times New Roman" w:hAnsi="Times New Roman"/>
          <w:sz w:val="24"/>
        </w:rPr>
        <w:t>sociation</w:t>
      </w:r>
      <w:r>
        <w:rPr>
          <w:rFonts w:ascii="Times New Roman" w:hAnsi="Times New Roman"/>
          <w:sz w:val="24"/>
        </w:rPr>
        <w:t>，</w:t>
      </w:r>
      <w:r>
        <w:rPr>
          <w:rFonts w:ascii="Times New Roman" w:hAnsi="Times New Roman"/>
          <w:sz w:val="24"/>
        </w:rPr>
        <w:t>NEMA</w:t>
      </w:r>
      <w:r>
        <w:rPr>
          <w:rFonts w:ascii="Times New Roman" w:hAnsi="Times New Roman"/>
          <w:sz w:val="24"/>
        </w:rPr>
        <w:t>）、美国医学物理学会（</w:t>
      </w:r>
      <w:r>
        <w:rPr>
          <w:rFonts w:ascii="Times New Roman" w:hAnsi="Times New Roman"/>
          <w:sz w:val="24"/>
        </w:rPr>
        <w:t>American Academy of Pain Medicine</w:t>
      </w:r>
      <w:r>
        <w:rPr>
          <w:rFonts w:ascii="Times New Roman" w:hAnsi="Times New Roman"/>
          <w:sz w:val="24"/>
        </w:rPr>
        <w:t>，</w:t>
      </w:r>
      <w:r>
        <w:rPr>
          <w:rFonts w:ascii="Times New Roman" w:hAnsi="Times New Roman"/>
          <w:sz w:val="24"/>
        </w:rPr>
        <w:t>AAPM</w:t>
      </w:r>
      <w:r>
        <w:rPr>
          <w:rFonts w:ascii="Times New Roman" w:hAnsi="Times New Roman"/>
          <w:sz w:val="24"/>
        </w:rPr>
        <w:t>）、北美放射学会（</w:t>
      </w:r>
      <w:r>
        <w:rPr>
          <w:rFonts w:ascii="Times New Roman" w:hAnsi="Times New Roman"/>
          <w:sz w:val="24"/>
        </w:rPr>
        <w:t>Radiological Society of North America</w:t>
      </w:r>
      <w:r>
        <w:rPr>
          <w:rFonts w:ascii="Times New Roman" w:hAnsi="Times New Roman"/>
          <w:sz w:val="24"/>
        </w:rPr>
        <w:t>，</w:t>
      </w:r>
      <w:r>
        <w:rPr>
          <w:rFonts w:ascii="Times New Roman" w:hAnsi="Times New Roman"/>
          <w:sz w:val="24"/>
        </w:rPr>
        <w:t>RSNA</w:t>
      </w:r>
      <w:r>
        <w:rPr>
          <w:rFonts w:ascii="Times New Roman" w:hAnsi="Times New Roman"/>
          <w:sz w:val="24"/>
        </w:rPr>
        <w:t>）制定，目前是用的版本是</w:t>
      </w:r>
      <w:r>
        <w:rPr>
          <w:rFonts w:ascii="Times New Roman" w:hAnsi="Times New Roman"/>
          <w:sz w:val="24"/>
        </w:rPr>
        <w:t>1999</w:t>
      </w:r>
      <w:r>
        <w:rPr>
          <w:rFonts w:ascii="Times New Roman" w:hAnsi="Times New Roman"/>
          <w:sz w:val="24"/>
        </w:rPr>
        <w:t>年的第三版，虽然这各种格式的文件有统一的标准但是还需要生产商在生产设备时给出自己遵照格式的说明。</w:t>
      </w:r>
    </w:p>
    <w:p w14:paraId="21705765" w14:textId="56CA6DF9" w:rsidR="00CC2512" w:rsidRDefault="00705C2B">
      <w:pPr>
        <w:spacing w:line="360" w:lineRule="auto"/>
        <w:ind w:firstLineChars="200" w:firstLine="480"/>
        <w:rPr>
          <w:rFonts w:ascii="Times New Roman" w:hAnsi="Times New Roman"/>
        </w:rPr>
      </w:pPr>
      <w:r>
        <w:rPr>
          <w:rFonts w:ascii="Times New Roman" w:hAnsi="Times New Roman"/>
          <w:sz w:val="24"/>
        </w:rPr>
        <w:t>DICOM</w:t>
      </w:r>
      <w:r>
        <w:rPr>
          <w:rFonts w:ascii="Times New Roman" w:hAnsi="Times New Roman"/>
          <w:sz w:val="24"/>
        </w:rPr>
        <w:t>的文件格式由两部分组成图片和头文件。其中图片显示的是人体横断面</w:t>
      </w:r>
      <w:r>
        <w:rPr>
          <w:rFonts w:ascii="Times New Roman" w:hAnsi="Times New Roman"/>
          <w:sz w:val="24"/>
        </w:rPr>
        <w:t>/</w:t>
      </w:r>
      <w:r>
        <w:rPr>
          <w:rFonts w:ascii="Times New Roman" w:hAnsi="Times New Roman"/>
          <w:sz w:val="24"/>
        </w:rPr>
        <w:t>投影的一些信息，头文件包括病人信息、扫描设备的信息以及扫描是如何进行的。</w:t>
      </w:r>
      <w:r>
        <w:rPr>
          <w:rFonts w:ascii="Times New Roman" w:hAnsi="Times New Roman"/>
          <w:sz w:val="24"/>
        </w:rPr>
        <w:t>DICO</w:t>
      </w:r>
      <w:r>
        <w:rPr>
          <w:rFonts w:ascii="Times New Roman" w:hAnsi="Times New Roman"/>
          <w:sz w:val="24"/>
        </w:rPr>
        <w:t>M</w:t>
      </w:r>
      <w:r>
        <w:rPr>
          <w:rFonts w:ascii="Times New Roman" w:hAnsi="Times New Roman"/>
          <w:sz w:val="24"/>
        </w:rPr>
        <w:t>里保存得每一条信息都有其唯一的标签，标签由</w:t>
      </w:r>
      <w:r>
        <w:rPr>
          <w:rFonts w:ascii="Times New Roman" w:hAnsi="Times New Roman"/>
          <w:sz w:val="24"/>
        </w:rPr>
        <w:t>2</w:t>
      </w:r>
      <w:r>
        <w:rPr>
          <w:rFonts w:ascii="Times New Roman" w:hAnsi="Times New Roman"/>
          <w:sz w:val="24"/>
        </w:rPr>
        <w:t>个</w:t>
      </w:r>
      <w:r>
        <w:rPr>
          <w:rFonts w:ascii="Times New Roman" w:hAnsi="Times New Roman"/>
          <w:sz w:val="24"/>
        </w:rPr>
        <w:t>16</w:t>
      </w:r>
      <w:r>
        <w:rPr>
          <w:rFonts w:ascii="Times New Roman" w:hAnsi="Times New Roman"/>
          <w:sz w:val="24"/>
        </w:rPr>
        <w:t>进制的数组成。其中头</w:t>
      </w:r>
      <w:r>
        <w:rPr>
          <w:rFonts w:ascii="Times New Roman" w:hAnsi="Times New Roman"/>
          <w:sz w:val="24"/>
        </w:rPr>
        <w:t>4</w:t>
      </w:r>
      <w:r>
        <w:rPr>
          <w:rFonts w:ascii="Times New Roman" w:hAnsi="Times New Roman"/>
          <w:sz w:val="24"/>
        </w:rPr>
        <w:t>位说明信息所属的组，后四位指明具体元素。例如</w:t>
      </w:r>
      <w:r>
        <w:rPr>
          <w:rFonts w:ascii="Times New Roman" w:hAnsi="Times New Roman"/>
          <w:sz w:val="24"/>
        </w:rPr>
        <w:t>0010</w:t>
      </w:r>
      <w:r>
        <w:rPr>
          <w:rFonts w:ascii="Times New Roman" w:hAnsi="Times New Roman"/>
          <w:sz w:val="24"/>
        </w:rPr>
        <w:t>开头的就代表了病人的信息</w:t>
      </w:r>
      <w:r>
        <w:rPr>
          <w:rFonts w:ascii="Times New Roman" w:hAnsi="Times New Roman" w:hint="eastAsia"/>
          <w:sz w:val="24"/>
        </w:rPr>
        <w:t>如图</w:t>
      </w:r>
      <w:r>
        <w:rPr>
          <w:rFonts w:ascii="Times New Roman" w:hAnsi="Times New Roman" w:hint="eastAsia"/>
          <w:sz w:val="24"/>
        </w:rPr>
        <w:t>1-3</w:t>
      </w:r>
      <w:r>
        <w:rPr>
          <w:rFonts w:ascii="Times New Roman" w:hAnsi="Times New Roman" w:hint="eastAsia"/>
          <w:sz w:val="24"/>
        </w:rPr>
        <w:t>（</w:t>
      </w:r>
      <w:r>
        <w:rPr>
          <w:rFonts w:ascii="Times New Roman" w:hAnsi="Times New Roman" w:hint="eastAsia"/>
          <w:sz w:val="24"/>
        </w:rPr>
        <w:t>c</w:t>
      </w:r>
      <w:r>
        <w:rPr>
          <w:rFonts w:ascii="Times New Roman" w:hAnsi="Times New Roman" w:hint="eastAsia"/>
          <w:sz w:val="24"/>
        </w:rPr>
        <w:t>）所示</w:t>
      </w:r>
      <w:r>
        <w:rPr>
          <w:rFonts w:ascii="Times New Roman" w:hAnsi="Times New Roman"/>
          <w:sz w:val="24"/>
        </w:rPr>
        <w:t>、</w:t>
      </w:r>
      <w:r>
        <w:rPr>
          <w:rFonts w:ascii="Times New Roman" w:hAnsi="Times New Roman"/>
          <w:sz w:val="24"/>
        </w:rPr>
        <w:t>0028</w:t>
      </w:r>
      <w:r>
        <w:rPr>
          <w:rFonts w:ascii="Times New Roman" w:hAnsi="Times New Roman" w:hint="eastAsia"/>
          <w:sz w:val="24"/>
        </w:rPr>
        <w:t>或</w:t>
      </w:r>
      <w:r>
        <w:rPr>
          <w:rFonts w:ascii="Times New Roman" w:hAnsi="Times New Roman" w:hint="eastAsia"/>
          <w:sz w:val="24"/>
        </w:rPr>
        <w:t>0008</w:t>
      </w:r>
      <w:r>
        <w:rPr>
          <w:rFonts w:ascii="Times New Roman" w:hAnsi="Times New Roman" w:hint="eastAsia"/>
          <w:sz w:val="24"/>
        </w:rPr>
        <w:t>或</w:t>
      </w:r>
      <w:r>
        <w:rPr>
          <w:rFonts w:ascii="Times New Roman" w:hAnsi="Times New Roman" w:hint="eastAsia"/>
          <w:sz w:val="24"/>
        </w:rPr>
        <w:t>0020</w:t>
      </w:r>
      <w:r>
        <w:rPr>
          <w:rFonts w:ascii="Times New Roman" w:hAnsi="Times New Roman"/>
          <w:sz w:val="24"/>
        </w:rPr>
        <w:t>开头的代表的是关于图片的信息</w:t>
      </w:r>
      <w:r>
        <w:rPr>
          <w:rFonts w:ascii="Times New Roman" w:hAnsi="Times New Roman" w:hint="eastAsia"/>
          <w:sz w:val="24"/>
        </w:rPr>
        <w:t>如图</w:t>
      </w:r>
      <w:r>
        <w:rPr>
          <w:rFonts w:ascii="Times New Roman" w:hAnsi="Times New Roman" w:hint="eastAsia"/>
          <w:sz w:val="24"/>
        </w:rPr>
        <w:t>1-3</w:t>
      </w:r>
      <w:r>
        <w:rPr>
          <w:rFonts w:ascii="Times New Roman" w:hAnsi="Times New Roman" w:hint="eastAsia"/>
          <w:sz w:val="24"/>
        </w:rPr>
        <w:t>（</w:t>
      </w:r>
      <w:r>
        <w:rPr>
          <w:rFonts w:ascii="Times New Roman" w:hAnsi="Times New Roman" w:hint="eastAsia"/>
          <w:sz w:val="24"/>
        </w:rPr>
        <w:t>d</w:t>
      </w:r>
      <w:r>
        <w:rPr>
          <w:rFonts w:ascii="Times New Roman" w:hAnsi="Times New Roman" w:hint="eastAsia"/>
          <w:sz w:val="24"/>
        </w:rPr>
        <w:t>）所示</w:t>
      </w:r>
      <w:r>
        <w:rPr>
          <w:rFonts w:ascii="Times New Roman" w:hAnsi="Times New Roman"/>
          <w:sz w:val="24"/>
        </w:rPr>
        <w:t>。在实际应用中由于</w:t>
      </w:r>
      <w:r>
        <w:rPr>
          <w:rFonts w:ascii="Times New Roman" w:hAnsi="Times New Roman"/>
          <w:sz w:val="24"/>
        </w:rPr>
        <w:t>0010</w:t>
      </w:r>
      <w:r>
        <w:rPr>
          <w:rFonts w:ascii="Times New Roman" w:hAnsi="Times New Roman"/>
          <w:sz w:val="24"/>
        </w:rPr>
        <w:t>开头的信息涉及病人个人信息所以在写入时会将数据进行更改或隐藏以防止泄露病人信息。</w:t>
      </w:r>
      <w:r>
        <w:rPr>
          <w:rFonts w:ascii="Times New Roman" w:hAnsi="Times New Roman" w:hint="eastAsia"/>
          <w:sz w:val="24"/>
        </w:rPr>
        <w:t>DICOM</w:t>
      </w:r>
      <w:r>
        <w:rPr>
          <w:rFonts w:ascii="Times New Roman" w:hAnsi="Times New Roman" w:hint="eastAsia"/>
          <w:sz w:val="24"/>
        </w:rPr>
        <w:t>中的</w:t>
      </w:r>
      <w:r>
        <w:rPr>
          <w:rFonts w:ascii="Times New Roman" w:hAnsi="Times New Roman"/>
          <w:sz w:val="24"/>
        </w:rPr>
        <w:t>信息可以</w:t>
      </w:r>
      <w:r>
        <w:rPr>
          <w:rFonts w:ascii="Times New Roman" w:hAnsi="Times New Roman" w:hint="eastAsia"/>
          <w:sz w:val="24"/>
        </w:rPr>
        <w:t>使用</w:t>
      </w:r>
      <w:r>
        <w:rPr>
          <w:rFonts w:ascii="Times New Roman" w:hAnsi="Times New Roman" w:hint="eastAsia"/>
          <w:sz w:val="24"/>
        </w:rPr>
        <w:t>Python</w:t>
      </w:r>
      <w:r>
        <w:rPr>
          <w:rFonts w:ascii="Times New Roman" w:hAnsi="Times New Roman" w:hint="eastAsia"/>
          <w:sz w:val="24"/>
        </w:rPr>
        <w:t>中的</w:t>
      </w:r>
      <w:proofErr w:type="spellStart"/>
      <w:r>
        <w:rPr>
          <w:rFonts w:ascii="Times New Roman" w:hAnsi="Times New Roman" w:hint="eastAsia"/>
          <w:sz w:val="24"/>
        </w:rPr>
        <w:t>pydicom</w:t>
      </w:r>
      <w:proofErr w:type="spellEnd"/>
      <w:r>
        <w:rPr>
          <w:rFonts w:ascii="Times New Roman" w:hAnsi="Times New Roman" w:hint="eastAsia"/>
          <w:sz w:val="24"/>
        </w:rPr>
        <w:t>进行读取，如图</w:t>
      </w:r>
      <w:r>
        <w:rPr>
          <w:rFonts w:ascii="Times New Roman" w:hAnsi="Times New Roman" w:hint="eastAsia"/>
          <w:sz w:val="24"/>
        </w:rPr>
        <w:t>1-3</w:t>
      </w:r>
      <w:r>
        <w:rPr>
          <w:rFonts w:ascii="Times New Roman" w:hAnsi="Times New Roman" w:hint="eastAsia"/>
          <w:sz w:val="24"/>
        </w:rPr>
        <w:t>（</w:t>
      </w:r>
      <w:r>
        <w:rPr>
          <w:rFonts w:ascii="Times New Roman" w:hAnsi="Times New Roman" w:hint="eastAsia"/>
          <w:sz w:val="24"/>
        </w:rPr>
        <w:t>a</w:t>
      </w:r>
      <w:r>
        <w:rPr>
          <w:rFonts w:ascii="Times New Roman" w:hAnsi="Times New Roman" w:hint="eastAsia"/>
          <w:sz w:val="24"/>
        </w:rPr>
        <w:t>）所示，用</w:t>
      </w:r>
      <w:proofErr w:type="spellStart"/>
      <w:r>
        <w:rPr>
          <w:rFonts w:ascii="Times New Roman" w:hAnsi="Times New Roman" w:hint="eastAsia"/>
          <w:sz w:val="24"/>
        </w:rPr>
        <w:t>pydicom.read_file</w:t>
      </w:r>
      <w:proofErr w:type="spellEnd"/>
      <w:r>
        <w:rPr>
          <w:rFonts w:ascii="Times New Roman" w:hAnsi="Times New Roman" w:hint="eastAsia"/>
          <w:sz w:val="24"/>
        </w:rPr>
        <w:t>先读取文件，读取成功后调用文件属性</w:t>
      </w:r>
      <w:proofErr w:type="gramStart"/>
      <w:r>
        <w:rPr>
          <w:rFonts w:ascii="Times New Roman" w:hAnsi="Times New Roman" w:hint="eastAsia"/>
          <w:sz w:val="24"/>
        </w:rPr>
        <w:t>读取想</w:t>
      </w:r>
      <w:proofErr w:type="gramEnd"/>
      <w:r>
        <w:rPr>
          <w:rFonts w:ascii="Times New Roman" w:hAnsi="Times New Roman" w:hint="eastAsia"/>
          <w:sz w:val="24"/>
        </w:rPr>
        <w:t>查看的信息，常用标签的查看方式如图如</w:t>
      </w:r>
      <w:r>
        <w:rPr>
          <w:rFonts w:ascii="Times New Roman" w:hAnsi="Times New Roman" w:hint="eastAsia"/>
          <w:sz w:val="24"/>
        </w:rPr>
        <w:t>1-3</w:t>
      </w:r>
      <w:r>
        <w:rPr>
          <w:rFonts w:ascii="Times New Roman" w:hAnsi="Times New Roman" w:hint="eastAsia"/>
          <w:sz w:val="24"/>
        </w:rPr>
        <w:t>（</w:t>
      </w:r>
      <w:r>
        <w:rPr>
          <w:rFonts w:ascii="Times New Roman" w:hAnsi="Times New Roman" w:hint="eastAsia"/>
          <w:sz w:val="24"/>
        </w:rPr>
        <w:t>b</w:t>
      </w:r>
      <w:r>
        <w:rPr>
          <w:rFonts w:ascii="Times New Roman" w:hAnsi="Times New Roman" w:hint="eastAsia"/>
          <w:sz w:val="24"/>
        </w:rPr>
        <w:t>）所示。</w:t>
      </w:r>
      <w:ins w:id="42" w:author="杜 秀全" w:date="2022-07-06T10:31:00Z">
        <w:r w:rsidR="002F0BF2">
          <w:rPr>
            <w:rFonts w:ascii="Times New Roman" w:hAnsi="Times New Roman" w:hint="eastAsia"/>
            <w:sz w:val="24"/>
          </w:rPr>
          <w:t>正常情况下，</w:t>
        </w:r>
      </w:ins>
      <w:proofErr w:type="gramStart"/>
      <w:ins w:id="43" w:author="杜 秀全" w:date="2022-07-06T10:30:00Z">
        <w:r w:rsidR="002F0BF2">
          <w:rPr>
            <w:rFonts w:ascii="Times New Roman" w:hAnsi="Times New Roman" w:hint="eastAsia"/>
            <w:sz w:val="24"/>
          </w:rPr>
          <w:t>图应该</w:t>
        </w:r>
        <w:proofErr w:type="gramEnd"/>
        <w:r w:rsidR="002F0BF2">
          <w:rPr>
            <w:rFonts w:ascii="Times New Roman" w:hAnsi="Times New Roman" w:hint="eastAsia"/>
            <w:sz w:val="24"/>
          </w:rPr>
          <w:t>放到文字的</w:t>
        </w:r>
      </w:ins>
      <w:ins w:id="44" w:author="杜 秀全" w:date="2022-07-06T10:31:00Z">
        <w:r w:rsidR="002F0BF2">
          <w:rPr>
            <w:rFonts w:ascii="Times New Roman" w:hAnsi="Times New Roman" w:hint="eastAsia"/>
            <w:sz w:val="24"/>
          </w:rPr>
          <w:t>后面，而不是前面。</w:t>
        </w:r>
      </w:ins>
    </w:p>
    <w:p w14:paraId="6DD57C67" w14:textId="77777777" w:rsidR="00CC2512" w:rsidRDefault="00705C2B">
      <w:pPr>
        <w:pStyle w:val="2"/>
        <w:rPr>
          <w:rFonts w:ascii="Times New Roman" w:eastAsia="宋体" w:hAnsi="Times New Roman"/>
        </w:rPr>
      </w:pPr>
      <w:bookmarkStart w:id="45" w:name="_Toc32569"/>
      <w:bookmarkStart w:id="46" w:name="_Toc22223"/>
      <w:bookmarkStart w:id="47" w:name="_Toc17057"/>
      <w:r>
        <w:rPr>
          <w:rFonts w:ascii="Times New Roman" w:eastAsia="宋体" w:hAnsi="Times New Roman"/>
        </w:rPr>
        <w:t>1.2</w:t>
      </w:r>
      <w:r>
        <w:rPr>
          <w:rFonts w:ascii="Times New Roman" w:eastAsia="宋体" w:hAnsi="Times New Roman"/>
        </w:rPr>
        <w:t>图像分割</w:t>
      </w:r>
      <w:bookmarkEnd w:id="45"/>
      <w:bookmarkEnd w:id="46"/>
      <w:bookmarkEnd w:id="47"/>
    </w:p>
    <w:p w14:paraId="32127CE5" w14:textId="77777777" w:rsidR="00CC2512" w:rsidRDefault="00CC2512">
      <w:pPr>
        <w:rPr>
          <w:rFonts w:ascii="Times New Roman" w:hAnsi="Times New Roman"/>
        </w:rPr>
        <w:sectPr w:rsidR="00CC2512">
          <w:footerReference w:type="even" r:id="rId32"/>
          <w:footerReference w:type="default" r:id="rId33"/>
          <w:pgSz w:w="11906" w:h="16838"/>
          <w:pgMar w:top="1440" w:right="1800" w:bottom="1440" w:left="1800" w:header="624" w:footer="992" w:gutter="0"/>
          <w:cols w:space="425"/>
          <w:docGrid w:type="lines" w:linePitch="312"/>
        </w:sectPr>
      </w:pPr>
    </w:p>
    <w:p w14:paraId="0A4E323D" w14:textId="77777777" w:rsidR="00CC2512" w:rsidRDefault="00705C2B">
      <w:pPr>
        <w:rPr>
          <w:rFonts w:ascii="Times New Roman" w:hAnsi="Times New Roman"/>
        </w:rPr>
      </w:pPr>
      <w:r>
        <w:rPr>
          <w:rFonts w:ascii="Times New Roman" w:hAnsi="Times New Roman"/>
          <w:noProof/>
        </w:rPr>
        <w:drawing>
          <wp:inline distT="0" distB="0" distL="114300" distR="114300" wp14:anchorId="09033DAE" wp14:editId="5C61E246">
            <wp:extent cx="1771650" cy="1104900"/>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34"/>
                    <a:srcRect l="3941" t="4651" r="4433" b="5426"/>
                    <a:stretch>
                      <a:fillRect/>
                    </a:stretch>
                  </pic:blipFill>
                  <pic:spPr>
                    <a:xfrm>
                      <a:off x="0" y="0"/>
                      <a:ext cx="1771650" cy="1104900"/>
                    </a:xfrm>
                    <a:prstGeom prst="rect">
                      <a:avLst/>
                    </a:prstGeom>
                    <a:noFill/>
                    <a:ln>
                      <a:noFill/>
                    </a:ln>
                  </pic:spPr>
                </pic:pic>
              </a:graphicData>
            </a:graphic>
          </wp:inline>
        </w:drawing>
      </w:r>
      <w:r>
        <w:rPr>
          <w:rFonts w:ascii="Times New Roman" w:hAnsi="Times New Roman"/>
          <w:noProof/>
        </w:rPr>
        <w:drawing>
          <wp:inline distT="0" distB="0" distL="114300" distR="114300" wp14:anchorId="32327BC3" wp14:editId="55C2A3A2">
            <wp:extent cx="1704975" cy="1059815"/>
            <wp:effectExtent l="0" t="0" r="9525" b="698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35"/>
                    <a:srcRect l="4000" t="7874" r="3500" b="1575"/>
                    <a:stretch>
                      <a:fillRect/>
                    </a:stretch>
                  </pic:blipFill>
                  <pic:spPr>
                    <a:xfrm>
                      <a:off x="0" y="0"/>
                      <a:ext cx="1704975" cy="1059815"/>
                    </a:xfrm>
                    <a:prstGeom prst="rect">
                      <a:avLst/>
                    </a:prstGeom>
                    <a:noFill/>
                    <a:ln>
                      <a:noFill/>
                    </a:ln>
                  </pic:spPr>
                </pic:pic>
              </a:graphicData>
            </a:graphic>
          </wp:inline>
        </w:drawing>
      </w:r>
      <w:r>
        <w:rPr>
          <w:rFonts w:ascii="Times New Roman" w:hAnsi="Times New Roman"/>
          <w:noProof/>
        </w:rPr>
        <w:drawing>
          <wp:inline distT="0" distB="0" distL="114300" distR="114300" wp14:anchorId="270C55BF" wp14:editId="1F423656">
            <wp:extent cx="1790700" cy="1009650"/>
            <wp:effectExtent l="0" t="0" r="0" b="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36"/>
                    <a:srcRect l="2463" t="9449" r="4926" b="7087"/>
                    <a:stretch>
                      <a:fillRect/>
                    </a:stretch>
                  </pic:blipFill>
                  <pic:spPr>
                    <a:xfrm>
                      <a:off x="0" y="0"/>
                      <a:ext cx="1790700" cy="1009650"/>
                    </a:xfrm>
                    <a:prstGeom prst="rect">
                      <a:avLst/>
                    </a:prstGeom>
                    <a:noFill/>
                    <a:ln>
                      <a:noFill/>
                    </a:ln>
                  </pic:spPr>
                </pic:pic>
              </a:graphicData>
            </a:graphic>
          </wp:inline>
        </w:drawing>
      </w:r>
    </w:p>
    <w:p w14:paraId="74EA07DA" w14:textId="77777777" w:rsidR="00CC2512" w:rsidRDefault="00CC2512">
      <w:pPr>
        <w:rPr>
          <w:rFonts w:ascii="Times New Roman" w:hAnsi="Times New Roman"/>
        </w:rPr>
        <w:sectPr w:rsidR="00CC2512">
          <w:type w:val="continuous"/>
          <w:pgSz w:w="11906" w:h="16838"/>
          <w:pgMar w:top="1440" w:right="1800" w:bottom="1440" w:left="1800" w:header="851" w:footer="992" w:gutter="0"/>
          <w:pgNumType w:start="1"/>
          <w:cols w:num="3" w:space="720" w:equalWidth="0">
            <w:col w:w="2485" w:space="425"/>
            <w:col w:w="2485" w:space="425"/>
            <w:col w:w="2485"/>
          </w:cols>
          <w:titlePg/>
          <w:docGrid w:type="lines" w:linePitch="312"/>
        </w:sectPr>
      </w:pPr>
    </w:p>
    <w:p w14:paraId="513C3127" w14:textId="77777777" w:rsidR="00CC2512" w:rsidRDefault="00705C2B">
      <w:pPr>
        <w:spacing w:line="360" w:lineRule="auto"/>
        <w:jc w:val="center"/>
        <w:rPr>
          <w:rFonts w:ascii="Times New Roman" w:hAnsi="Times New Roman"/>
          <w:szCs w:val="21"/>
        </w:rPr>
        <w:sectPr w:rsidR="00CC2512">
          <w:type w:val="continuous"/>
          <w:pgSz w:w="11906" w:h="16838"/>
          <w:pgMar w:top="1440" w:right="1800" w:bottom="1440" w:left="1800" w:header="851" w:footer="992" w:gutter="0"/>
          <w:pgNumType w:start="1"/>
          <w:cols w:num="3" w:space="720" w:equalWidth="0">
            <w:col w:w="2485" w:space="425"/>
            <w:col w:w="2485" w:space="425"/>
            <w:col w:w="2485"/>
          </w:cols>
          <w:titlePg/>
          <w:docGrid w:type="lines" w:linePitch="312"/>
        </w:sectPr>
      </w:pPr>
      <w:r>
        <w:rPr>
          <w:rFonts w:ascii="Times New Roman" w:hAnsi="Times New Roman"/>
          <w:szCs w:val="21"/>
        </w:rPr>
        <w:t>（</w:t>
      </w:r>
      <w:r>
        <w:rPr>
          <w:rFonts w:ascii="Times New Roman" w:hAnsi="Times New Roman"/>
          <w:szCs w:val="21"/>
        </w:rPr>
        <w:t>a</w:t>
      </w:r>
      <w:r>
        <w:rPr>
          <w:rFonts w:ascii="Times New Roman" w:hAnsi="Times New Roman"/>
          <w:szCs w:val="21"/>
        </w:rPr>
        <w:t>）普通分割</w:t>
      </w:r>
      <w:r>
        <w:rPr>
          <w:rFonts w:ascii="Times New Roman" w:hAnsi="Times New Roman"/>
          <w:szCs w:val="21"/>
        </w:rPr>
        <w:t xml:space="preserve">          </w:t>
      </w:r>
      <w:r>
        <w:rPr>
          <w:rFonts w:ascii="Times New Roman" w:hAnsi="Times New Roman"/>
          <w:szCs w:val="21"/>
        </w:rPr>
        <w:t>（</w:t>
      </w:r>
      <w:r>
        <w:rPr>
          <w:rFonts w:ascii="Times New Roman" w:hAnsi="Times New Roman"/>
          <w:szCs w:val="21"/>
        </w:rPr>
        <w:t>b</w:t>
      </w:r>
      <w:r>
        <w:rPr>
          <w:rFonts w:ascii="Times New Roman" w:hAnsi="Times New Roman"/>
          <w:szCs w:val="21"/>
        </w:rPr>
        <w:t>）语义分割</w:t>
      </w:r>
      <w:r>
        <w:rPr>
          <w:rFonts w:ascii="Times New Roman" w:hAnsi="Times New Roman"/>
          <w:szCs w:val="21"/>
        </w:rPr>
        <w:t xml:space="preserve">           </w:t>
      </w:r>
      <w:r>
        <w:rPr>
          <w:rFonts w:ascii="Times New Roman" w:hAnsi="Times New Roman"/>
          <w:szCs w:val="21"/>
        </w:rPr>
        <w:t>（</w:t>
      </w:r>
      <w:r>
        <w:rPr>
          <w:rFonts w:ascii="Times New Roman" w:hAnsi="Times New Roman"/>
          <w:szCs w:val="21"/>
        </w:rPr>
        <w:t>c</w:t>
      </w:r>
      <w:r>
        <w:rPr>
          <w:rFonts w:ascii="Times New Roman" w:hAnsi="Times New Roman"/>
          <w:szCs w:val="21"/>
        </w:rPr>
        <w:t>）实例分割</w:t>
      </w:r>
    </w:p>
    <w:p w14:paraId="0D3681DC" w14:textId="77777777" w:rsidR="00CC2512" w:rsidRDefault="00705C2B">
      <w:pPr>
        <w:spacing w:line="360" w:lineRule="auto"/>
        <w:jc w:val="center"/>
        <w:rPr>
          <w:rFonts w:ascii="Times New Roman" w:hAnsi="Times New Roman"/>
          <w:szCs w:val="21"/>
        </w:rPr>
      </w:pPr>
      <w:r>
        <w:rPr>
          <w:rFonts w:ascii="Times New Roman" w:hAnsi="Times New Roman"/>
          <w:szCs w:val="21"/>
        </w:rPr>
        <w:t>图</w:t>
      </w:r>
      <w:r>
        <w:rPr>
          <w:rFonts w:ascii="Times New Roman" w:hAnsi="Times New Roman"/>
          <w:szCs w:val="21"/>
        </w:rPr>
        <w:t>1-</w:t>
      </w:r>
      <w:r>
        <w:rPr>
          <w:rFonts w:ascii="Times New Roman" w:hAnsi="Times New Roman" w:hint="eastAsia"/>
          <w:szCs w:val="21"/>
        </w:rPr>
        <w:t>4</w:t>
      </w:r>
      <w:r>
        <w:rPr>
          <w:rFonts w:ascii="Times New Roman" w:hAnsi="Times New Roman"/>
          <w:szCs w:val="21"/>
        </w:rPr>
        <w:t xml:space="preserve"> </w:t>
      </w:r>
      <w:r>
        <w:rPr>
          <w:rFonts w:ascii="Times New Roman" w:hAnsi="Times New Roman"/>
          <w:szCs w:val="21"/>
        </w:rPr>
        <w:t>图像分割</w:t>
      </w:r>
    </w:p>
    <w:p w14:paraId="7F207C7B" w14:textId="77777777" w:rsidR="00CC2512" w:rsidRDefault="00705C2B">
      <w:pPr>
        <w:spacing w:line="360" w:lineRule="auto"/>
        <w:ind w:firstLineChars="200" w:firstLine="480"/>
        <w:rPr>
          <w:rFonts w:ascii="Times New Roman" w:hAnsi="Times New Roman"/>
          <w:sz w:val="24"/>
        </w:rPr>
      </w:pPr>
      <w:r>
        <w:rPr>
          <w:rFonts w:ascii="Times New Roman" w:hAnsi="Times New Roman"/>
          <w:sz w:val="24"/>
        </w:rPr>
        <w:t>图像分割（</w:t>
      </w:r>
      <w:r>
        <w:rPr>
          <w:rFonts w:ascii="Times New Roman" w:hAnsi="Times New Roman"/>
          <w:sz w:val="24"/>
        </w:rPr>
        <w:t>segmentation</w:t>
      </w:r>
      <w:r>
        <w:rPr>
          <w:rFonts w:ascii="Times New Roman" w:hAnsi="Times New Roman"/>
          <w:sz w:val="24"/>
        </w:rPr>
        <w:t>）就是把图像分成若干个特定的、具有独特性质的区域并提出感兴趣目标的技术和过程。从数学角度来看，图像分割是将数字图像</w:t>
      </w:r>
      <w:r>
        <w:rPr>
          <w:rFonts w:ascii="Times New Roman" w:hAnsi="Times New Roman"/>
          <w:sz w:val="24"/>
        </w:rPr>
        <w:lastRenderedPageBreak/>
        <w:t>划分成互不相交的区域的过程。图像分割的过程也是一个标记过程，即把属于同一区域的像素赋予相同的编号。图像分割的方式主要有四种：纯手工分割、先手动的粗略分割之后再进行自动分割、先自动</w:t>
      </w:r>
      <w:proofErr w:type="gramStart"/>
      <w:r>
        <w:rPr>
          <w:rFonts w:ascii="Times New Roman" w:hAnsi="Times New Roman"/>
          <w:sz w:val="24"/>
        </w:rPr>
        <w:t>分割再</w:t>
      </w:r>
      <w:proofErr w:type="gramEnd"/>
      <w:r>
        <w:rPr>
          <w:rFonts w:ascii="Times New Roman" w:hAnsi="Times New Roman"/>
          <w:sz w:val="24"/>
        </w:rPr>
        <w:t>进行手动分割、全自动分割。图像分割应用在许多方面例如汽车车型自动识别系统、检查癌细胞、精密零件表面缺陷检测，处理卫星拍摄的地形地貌照片等。在所有这些应用领域中，最终结果</w:t>
      </w:r>
      <w:r>
        <w:rPr>
          <w:rFonts w:ascii="Times New Roman" w:hAnsi="Times New Roman"/>
          <w:sz w:val="24"/>
        </w:rPr>
        <w:t>很大程度上依赖于图像分割的结果。</w:t>
      </w:r>
    </w:p>
    <w:p w14:paraId="1C54774B" w14:textId="77777777" w:rsidR="00CC2512" w:rsidRDefault="00705C2B">
      <w:pPr>
        <w:spacing w:line="360" w:lineRule="auto"/>
        <w:ind w:firstLineChars="200" w:firstLine="480"/>
        <w:rPr>
          <w:rFonts w:ascii="Times New Roman" w:hAnsi="Times New Roman"/>
          <w:sz w:val="24"/>
        </w:rPr>
      </w:pPr>
      <w:r>
        <w:rPr>
          <w:rFonts w:ascii="Times New Roman" w:hAnsi="Times New Roman"/>
          <w:sz w:val="24"/>
        </w:rPr>
        <w:t>目前的图像分割任务主要有三种：普通分割，语义分割和实例分割。如图</w:t>
      </w:r>
      <w:r>
        <w:rPr>
          <w:rFonts w:ascii="Times New Roman" w:hAnsi="Times New Roman" w:hint="eastAsia"/>
          <w:sz w:val="24"/>
        </w:rPr>
        <w:t>1-4</w:t>
      </w:r>
      <w:r>
        <w:rPr>
          <w:rFonts w:ascii="Times New Roman" w:hAnsi="Times New Roman"/>
          <w:sz w:val="24"/>
        </w:rPr>
        <w:t>（</w:t>
      </w:r>
      <w:r>
        <w:rPr>
          <w:rFonts w:ascii="Times New Roman" w:hAnsi="Times New Roman"/>
          <w:sz w:val="24"/>
        </w:rPr>
        <w:t>a</w:t>
      </w:r>
      <w:r>
        <w:rPr>
          <w:rFonts w:ascii="Times New Roman" w:hAnsi="Times New Roman"/>
          <w:sz w:val="24"/>
        </w:rPr>
        <w:t>）普通分割所示，普通分割就是将分数不同物体的像素区域分隔开。如图</w:t>
      </w:r>
      <w:r>
        <w:rPr>
          <w:rFonts w:ascii="Times New Roman" w:hAnsi="Times New Roman" w:hint="eastAsia"/>
          <w:sz w:val="24"/>
        </w:rPr>
        <w:t>1-4</w:t>
      </w:r>
      <w:r>
        <w:rPr>
          <w:rFonts w:ascii="Times New Roman" w:hAnsi="Times New Roman"/>
          <w:sz w:val="24"/>
        </w:rPr>
        <w:t>（</w:t>
      </w:r>
      <w:r>
        <w:rPr>
          <w:rFonts w:ascii="Times New Roman" w:hAnsi="Times New Roman"/>
          <w:sz w:val="24"/>
        </w:rPr>
        <w:t>b</w:t>
      </w:r>
      <w:r>
        <w:rPr>
          <w:rFonts w:ascii="Times New Roman" w:hAnsi="Times New Roman"/>
          <w:sz w:val="24"/>
        </w:rPr>
        <w:t>）语义分割所示，语义分割就是在普通分割的基础上分类出每一块区域的语义（即这块区域是什么物体），即将画面中的物体都指出他们各自的类别。如图</w:t>
      </w:r>
      <w:r>
        <w:rPr>
          <w:rFonts w:ascii="Times New Roman" w:hAnsi="Times New Roman" w:hint="eastAsia"/>
          <w:sz w:val="24"/>
        </w:rPr>
        <w:t>1-4</w:t>
      </w:r>
      <w:r>
        <w:rPr>
          <w:rFonts w:ascii="Times New Roman" w:hAnsi="Times New Roman"/>
          <w:sz w:val="24"/>
        </w:rPr>
        <w:t>（</w:t>
      </w:r>
      <w:r>
        <w:rPr>
          <w:rFonts w:ascii="Times New Roman" w:hAnsi="Times New Roman"/>
          <w:sz w:val="24"/>
        </w:rPr>
        <w:t>c</w:t>
      </w:r>
      <w:r>
        <w:rPr>
          <w:rFonts w:ascii="Times New Roman" w:hAnsi="Times New Roman"/>
          <w:sz w:val="24"/>
        </w:rPr>
        <w:t>）实例分割所示，实例分割则需要在语义分割的基础上给每个物体编号。及不但要进行像素级别的分类同时还需要在具体的类别上去别</w:t>
      </w:r>
      <w:proofErr w:type="gramStart"/>
      <w:r>
        <w:rPr>
          <w:rFonts w:ascii="Times New Roman" w:hAnsi="Times New Roman"/>
          <w:sz w:val="24"/>
        </w:rPr>
        <w:t>爱不同</w:t>
      </w:r>
      <w:proofErr w:type="gramEnd"/>
      <w:r>
        <w:rPr>
          <w:rFonts w:ascii="Times New Roman" w:hAnsi="Times New Roman"/>
          <w:sz w:val="24"/>
        </w:rPr>
        <w:t>的实例。</w:t>
      </w:r>
    </w:p>
    <w:p w14:paraId="6F712E6B" w14:textId="77777777" w:rsidR="00CC2512" w:rsidRDefault="00705C2B">
      <w:pPr>
        <w:pStyle w:val="2"/>
        <w:rPr>
          <w:rFonts w:ascii="Times New Roman" w:eastAsia="宋体" w:hAnsi="Times New Roman"/>
        </w:rPr>
      </w:pPr>
      <w:bookmarkStart w:id="48" w:name="_Toc4657"/>
      <w:bookmarkStart w:id="49" w:name="_Toc8010"/>
      <w:bookmarkStart w:id="50" w:name="_Toc23041"/>
      <w:r>
        <w:rPr>
          <w:rFonts w:ascii="Times New Roman" w:eastAsia="宋体" w:hAnsi="Times New Roman"/>
        </w:rPr>
        <w:t>1.3</w:t>
      </w:r>
      <w:r>
        <w:rPr>
          <w:rFonts w:ascii="Times New Roman" w:eastAsia="宋体" w:hAnsi="Times New Roman"/>
        </w:rPr>
        <w:t>心脏磁共振图像分割的意义</w:t>
      </w:r>
      <w:bookmarkEnd w:id="48"/>
      <w:bookmarkEnd w:id="49"/>
      <w:bookmarkEnd w:id="50"/>
    </w:p>
    <w:p w14:paraId="640EA539" w14:textId="77777777" w:rsidR="00CC2512" w:rsidRDefault="00705C2B">
      <w:pPr>
        <w:jc w:val="center"/>
      </w:pPr>
      <w:r>
        <w:rPr>
          <w:noProof/>
        </w:rPr>
        <w:drawing>
          <wp:inline distT="0" distB="0" distL="114300" distR="114300" wp14:anchorId="4A2B52B0" wp14:editId="7B1014C8">
            <wp:extent cx="2512695" cy="1647825"/>
            <wp:effectExtent l="0" t="0" r="1905" b="9525"/>
            <wp:docPr id="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5"/>
                    <pic:cNvPicPr>
                      <a:picLocks noChangeAspect="1"/>
                    </pic:cNvPicPr>
                  </pic:nvPicPr>
                  <pic:blipFill>
                    <a:blip r:embed="rId37"/>
                    <a:stretch>
                      <a:fillRect/>
                    </a:stretch>
                  </pic:blipFill>
                  <pic:spPr>
                    <a:xfrm>
                      <a:off x="0" y="0"/>
                      <a:ext cx="2512695" cy="1647825"/>
                    </a:xfrm>
                    <a:prstGeom prst="rect">
                      <a:avLst/>
                    </a:prstGeom>
                    <a:noFill/>
                    <a:ln>
                      <a:noFill/>
                    </a:ln>
                  </pic:spPr>
                </pic:pic>
              </a:graphicData>
            </a:graphic>
          </wp:inline>
        </w:drawing>
      </w:r>
      <w:r>
        <w:rPr>
          <w:noProof/>
        </w:rPr>
        <w:drawing>
          <wp:inline distT="0" distB="0" distL="114300" distR="114300" wp14:anchorId="32FA3D9C" wp14:editId="451A5460">
            <wp:extent cx="2537460" cy="1571625"/>
            <wp:effectExtent l="0" t="0" r="15240" b="9525"/>
            <wp:docPr id="4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6"/>
                    <pic:cNvPicPr>
                      <a:picLocks noChangeAspect="1"/>
                    </pic:cNvPicPr>
                  </pic:nvPicPr>
                  <pic:blipFill>
                    <a:blip r:embed="rId38"/>
                    <a:stretch>
                      <a:fillRect/>
                    </a:stretch>
                  </pic:blipFill>
                  <pic:spPr>
                    <a:xfrm>
                      <a:off x="0" y="0"/>
                      <a:ext cx="2537460" cy="1571625"/>
                    </a:xfrm>
                    <a:prstGeom prst="rect">
                      <a:avLst/>
                    </a:prstGeom>
                    <a:noFill/>
                    <a:ln>
                      <a:noFill/>
                    </a:ln>
                  </pic:spPr>
                </pic:pic>
              </a:graphicData>
            </a:graphic>
          </wp:inline>
        </w:drawing>
      </w:r>
    </w:p>
    <w:p w14:paraId="20E55A58" w14:textId="77777777" w:rsidR="00CC2512" w:rsidRDefault="00705C2B">
      <w:pPr>
        <w:ind w:firstLineChars="400" w:firstLine="840"/>
      </w:pPr>
      <w:r>
        <w:rPr>
          <w:rFonts w:hint="eastAsia"/>
        </w:rPr>
        <w:t>(a)</w:t>
      </w:r>
      <w:r>
        <w:rPr>
          <w:rFonts w:hint="eastAsia"/>
        </w:rPr>
        <w:t>农村主</w:t>
      </w:r>
      <w:r>
        <w:rPr>
          <w:rFonts w:hint="eastAsia"/>
        </w:rPr>
        <w:t>要疾病死亡构成比</w:t>
      </w:r>
      <w:r>
        <w:rPr>
          <w:rFonts w:hint="eastAsia"/>
        </w:rPr>
        <w:t xml:space="preserve">             </w:t>
      </w:r>
      <w:r>
        <w:rPr>
          <w:rFonts w:hint="eastAsia"/>
        </w:rPr>
        <w:t>(b)</w:t>
      </w:r>
      <w:r>
        <w:rPr>
          <w:rFonts w:hint="eastAsia"/>
        </w:rPr>
        <w:t>城市主要疾病死亡构成比</w:t>
      </w:r>
    </w:p>
    <w:p w14:paraId="19C7A542" w14:textId="77777777" w:rsidR="00CC2512" w:rsidRDefault="00705C2B">
      <w:pPr>
        <w:jc w:val="center"/>
      </w:pPr>
      <w:r>
        <w:rPr>
          <w:rFonts w:hint="eastAsia"/>
        </w:rPr>
        <w:t>图</w:t>
      </w:r>
      <w:r>
        <w:rPr>
          <w:rFonts w:hint="eastAsia"/>
        </w:rPr>
        <w:t xml:space="preserve">1-5 </w:t>
      </w:r>
      <w:r>
        <w:rPr>
          <w:rFonts w:hint="eastAsia"/>
        </w:rPr>
        <w:t>城乡主要疾病死亡构成比</w:t>
      </w:r>
    </w:p>
    <w:p w14:paraId="1B1B8CCD" w14:textId="77777777" w:rsidR="00CC2512" w:rsidRDefault="00705C2B">
      <w:pPr>
        <w:spacing w:line="360" w:lineRule="auto"/>
        <w:ind w:firstLineChars="200" w:firstLine="480"/>
        <w:rPr>
          <w:rFonts w:ascii="Times New Roman" w:hAnsi="Times New Roman"/>
          <w:sz w:val="24"/>
        </w:rPr>
      </w:pPr>
      <w:r>
        <w:rPr>
          <w:rFonts w:ascii="Times New Roman" w:hAnsi="Times New Roman" w:hint="eastAsia"/>
          <w:sz w:val="24"/>
        </w:rPr>
        <w:t>世界卫生组织研究表明，全球每年因心血管疾病死亡的人数大约占全球死亡人口的</w:t>
      </w:r>
      <w:r>
        <w:rPr>
          <w:rFonts w:ascii="Times New Roman" w:hAnsi="Times New Roman" w:hint="eastAsia"/>
          <w:sz w:val="24"/>
        </w:rPr>
        <w:t>30070</w:t>
      </w:r>
      <w:r>
        <w:rPr>
          <w:rFonts w:ascii="Times New Roman" w:hAnsi="Times New Roman" w:hint="eastAsia"/>
          <w:sz w:val="24"/>
        </w:rPr>
        <w:t>，在未来的十年内年全球每年将有超过</w:t>
      </w:r>
      <w:r>
        <w:rPr>
          <w:rFonts w:ascii="Times New Roman" w:hAnsi="Times New Roman" w:hint="eastAsia"/>
          <w:sz w:val="24"/>
        </w:rPr>
        <w:t>2000</w:t>
      </w:r>
      <w:r>
        <w:rPr>
          <w:rFonts w:ascii="Times New Roman" w:hAnsi="Times New Roman" w:hint="eastAsia"/>
          <w:sz w:val="24"/>
        </w:rPr>
        <w:t>万人死于心血管疾病</w:t>
      </w:r>
      <w:r>
        <w:rPr>
          <w:rFonts w:ascii="Times New Roman" w:hAnsi="Times New Roman" w:hint="eastAsia"/>
          <w:sz w:val="24"/>
          <w:vertAlign w:val="superscript"/>
        </w:rPr>
        <w:t>[1]</w:t>
      </w:r>
      <w:r>
        <w:rPr>
          <w:rFonts w:ascii="Times New Roman" w:hAnsi="Times New Roman" w:hint="eastAsia"/>
          <w:sz w:val="24"/>
        </w:rPr>
        <w:t>。根据国家心血管疾病中心</w:t>
      </w:r>
      <w:r>
        <w:rPr>
          <w:rFonts w:ascii="Times New Roman" w:hAnsi="Times New Roman" w:hint="eastAsia"/>
          <w:sz w:val="24"/>
        </w:rPr>
        <w:t>2017</w:t>
      </w:r>
      <w:r>
        <w:rPr>
          <w:rFonts w:ascii="Times New Roman" w:hAnsi="Times New Roman" w:hint="eastAsia"/>
          <w:sz w:val="24"/>
        </w:rPr>
        <w:t>年发布的《中国心血管病报告》显示，中国心血管疾病的患病人数处于连年上升的状况</w:t>
      </w:r>
      <w:r>
        <w:rPr>
          <w:rFonts w:ascii="Times New Roman" w:hAnsi="Times New Roman" w:hint="eastAsia"/>
          <w:sz w:val="24"/>
          <w:vertAlign w:val="superscript"/>
        </w:rPr>
        <w:t>[2]</w:t>
      </w:r>
      <w:r>
        <w:rPr>
          <w:rFonts w:ascii="Times New Roman" w:hAnsi="Times New Roman" w:hint="eastAsia"/>
          <w:sz w:val="24"/>
        </w:rPr>
        <w:t>。全国每年约有心血管疾病</w:t>
      </w:r>
      <w:r>
        <w:rPr>
          <w:rFonts w:ascii="Times New Roman" w:hAnsi="Times New Roman" w:hint="eastAsia"/>
          <w:sz w:val="24"/>
        </w:rPr>
        <w:t>(Cardiovascular Disease CVD)</w:t>
      </w:r>
      <w:r>
        <w:rPr>
          <w:rFonts w:ascii="Times New Roman" w:hAnsi="Times New Roman" w:hint="eastAsia"/>
          <w:sz w:val="24"/>
        </w:rPr>
        <w:t>的人数为</w:t>
      </w:r>
      <w:r>
        <w:rPr>
          <w:rFonts w:ascii="Times New Roman" w:hAnsi="Times New Roman" w:hint="eastAsia"/>
          <w:sz w:val="24"/>
        </w:rPr>
        <w:t>2.9</w:t>
      </w:r>
      <w:r>
        <w:rPr>
          <w:rFonts w:ascii="Times New Roman" w:hAnsi="Times New Roman" w:hint="eastAsia"/>
          <w:sz w:val="24"/>
        </w:rPr>
        <w:t>亿，其中冠心病、肺心病、心衰的患病总人口数达到</w:t>
      </w:r>
      <w:r>
        <w:rPr>
          <w:rFonts w:ascii="Times New Roman" w:hAnsi="Times New Roman" w:hint="eastAsia"/>
          <w:sz w:val="24"/>
        </w:rPr>
        <w:t xml:space="preserve"> 2</w:t>
      </w:r>
      <w:r>
        <w:rPr>
          <w:rFonts w:ascii="Times New Roman" w:hAnsi="Times New Roman" w:hint="eastAsia"/>
          <w:sz w:val="24"/>
        </w:rPr>
        <w:t>000</w:t>
      </w:r>
      <w:r>
        <w:rPr>
          <w:rFonts w:ascii="Times New Roman" w:hAnsi="Times New Roman" w:hint="eastAsia"/>
          <w:sz w:val="24"/>
        </w:rPr>
        <w:t>万。相比于肿瘤等其他疾病的死亡率，</w:t>
      </w:r>
      <w:r>
        <w:rPr>
          <w:rFonts w:ascii="Times New Roman" w:hAnsi="Times New Roman" w:hint="eastAsia"/>
          <w:sz w:val="24"/>
        </w:rPr>
        <w:t>CVD</w:t>
      </w:r>
      <w:r>
        <w:rPr>
          <w:rFonts w:ascii="Times New Roman" w:hAnsi="Times New Roman" w:hint="eastAsia"/>
          <w:sz w:val="24"/>
        </w:rPr>
        <w:t>患者的死亡率最高。目前，由心血管疾病造成死亡的人数占城乡居民总死亡人数的比重最大，</w:t>
      </w:r>
      <w:r>
        <w:rPr>
          <w:rFonts w:ascii="Times New Roman" w:hAnsi="Times New Roman" w:hint="eastAsia"/>
          <w:sz w:val="24"/>
        </w:rPr>
        <w:t>如</w:t>
      </w:r>
      <w:r>
        <w:rPr>
          <w:rFonts w:ascii="Times New Roman" w:hAnsi="Times New Roman" w:hint="eastAsia"/>
          <w:sz w:val="24"/>
        </w:rPr>
        <w:t>图</w:t>
      </w:r>
      <w:r>
        <w:rPr>
          <w:rFonts w:ascii="Times New Roman" w:hAnsi="Times New Roman" w:hint="eastAsia"/>
          <w:sz w:val="24"/>
        </w:rPr>
        <w:t>1</w:t>
      </w:r>
      <w:r>
        <w:rPr>
          <w:rFonts w:ascii="Times New Roman" w:hAnsi="Times New Roman" w:hint="eastAsia"/>
          <w:sz w:val="24"/>
        </w:rPr>
        <w:t>-5</w:t>
      </w:r>
      <w:r>
        <w:rPr>
          <w:rFonts w:ascii="Times New Roman" w:hAnsi="Times New Roman" w:hint="eastAsia"/>
          <w:sz w:val="24"/>
        </w:rPr>
        <w:t>（</w:t>
      </w:r>
      <w:r>
        <w:rPr>
          <w:rFonts w:ascii="Times New Roman" w:hAnsi="Times New Roman" w:hint="eastAsia"/>
          <w:sz w:val="24"/>
        </w:rPr>
        <w:t>a</w:t>
      </w:r>
      <w:r>
        <w:rPr>
          <w:rFonts w:ascii="Times New Roman" w:hAnsi="Times New Roman" w:hint="eastAsia"/>
          <w:sz w:val="24"/>
        </w:rPr>
        <w:t>）所示</w:t>
      </w:r>
      <w:r>
        <w:rPr>
          <w:rFonts w:ascii="Times New Roman" w:hAnsi="Times New Roman" w:hint="eastAsia"/>
          <w:sz w:val="24"/>
        </w:rPr>
        <w:t>农村占比为</w:t>
      </w:r>
      <w:r>
        <w:rPr>
          <w:rFonts w:ascii="Times New Roman" w:hAnsi="Times New Roman" w:hint="eastAsia"/>
          <w:sz w:val="24"/>
        </w:rPr>
        <w:t>43.16%</w:t>
      </w:r>
      <w:r>
        <w:rPr>
          <w:rFonts w:ascii="Times New Roman" w:hAnsi="Times New Roman" w:hint="eastAsia"/>
          <w:sz w:val="24"/>
        </w:rPr>
        <w:t>，</w:t>
      </w:r>
      <w:r>
        <w:rPr>
          <w:rFonts w:ascii="Times New Roman" w:hAnsi="Times New Roman" w:hint="eastAsia"/>
          <w:sz w:val="24"/>
        </w:rPr>
        <w:t>如</w:t>
      </w:r>
      <w:r>
        <w:rPr>
          <w:rFonts w:ascii="Times New Roman" w:hAnsi="Times New Roman" w:hint="eastAsia"/>
          <w:sz w:val="24"/>
        </w:rPr>
        <w:t>图</w:t>
      </w:r>
      <w:r>
        <w:rPr>
          <w:rFonts w:ascii="Times New Roman" w:hAnsi="Times New Roman" w:hint="eastAsia"/>
          <w:sz w:val="24"/>
        </w:rPr>
        <w:t>1</w:t>
      </w:r>
      <w:r>
        <w:rPr>
          <w:rFonts w:ascii="Times New Roman" w:hAnsi="Times New Roman" w:hint="eastAsia"/>
          <w:sz w:val="24"/>
        </w:rPr>
        <w:t>-5</w:t>
      </w:r>
      <w:r>
        <w:rPr>
          <w:rFonts w:ascii="Times New Roman" w:hAnsi="Times New Roman" w:hint="eastAsia"/>
          <w:sz w:val="24"/>
        </w:rPr>
        <w:t>（</w:t>
      </w:r>
      <w:r>
        <w:rPr>
          <w:rFonts w:ascii="Times New Roman" w:hAnsi="Times New Roman" w:hint="eastAsia"/>
          <w:sz w:val="24"/>
        </w:rPr>
        <w:t>b</w:t>
      </w:r>
      <w:r>
        <w:rPr>
          <w:rFonts w:ascii="Times New Roman" w:hAnsi="Times New Roman" w:hint="eastAsia"/>
          <w:sz w:val="24"/>
        </w:rPr>
        <w:t>）所示</w:t>
      </w:r>
      <w:r>
        <w:rPr>
          <w:rFonts w:ascii="Times New Roman" w:hAnsi="Times New Roman" w:hint="eastAsia"/>
          <w:sz w:val="24"/>
        </w:rPr>
        <w:t>城市占比为</w:t>
      </w:r>
      <w:r>
        <w:rPr>
          <w:rFonts w:ascii="Times New Roman" w:hAnsi="Times New Roman" w:hint="eastAsia"/>
          <w:sz w:val="24"/>
        </w:rPr>
        <w:t>45.50070</w:t>
      </w:r>
      <w:r>
        <w:rPr>
          <w:rFonts w:ascii="Times New Roman" w:hAnsi="Times New Roman" w:hint="eastAsia"/>
          <w:sz w:val="24"/>
        </w:rPr>
        <w:t>。</w:t>
      </w:r>
      <w:r>
        <w:rPr>
          <w:rFonts w:ascii="Times New Roman" w:hAnsi="Times New Roman" w:hint="eastAsia"/>
          <w:sz w:val="24"/>
        </w:rPr>
        <w:lastRenderedPageBreak/>
        <w:t>由此可见心血管疾病对我国城乡居民健康的影响越来越严重。据预计，在未来中国心血管病患病人数仍然会快速的增长。以上数据表明，心血管疾病早已成为威肋、人类健康的最主要原因。因此对于心血管疾病提早的预防，诊断和治疗成</w:t>
      </w:r>
      <w:proofErr w:type="gramStart"/>
      <w:r>
        <w:rPr>
          <w:rFonts w:ascii="Times New Roman" w:hAnsi="Times New Roman" w:hint="eastAsia"/>
          <w:sz w:val="24"/>
        </w:rPr>
        <w:t>为了亚待解决</w:t>
      </w:r>
      <w:proofErr w:type="gramEnd"/>
      <w:r>
        <w:rPr>
          <w:rFonts w:ascii="Times New Roman" w:hAnsi="Times New Roman" w:hint="eastAsia"/>
          <w:sz w:val="24"/>
        </w:rPr>
        <w:t>的社会问题。</w:t>
      </w:r>
    </w:p>
    <w:p w14:paraId="0AF55451" w14:textId="77777777" w:rsidR="00CC2512" w:rsidRDefault="00705C2B">
      <w:pPr>
        <w:spacing w:line="360" w:lineRule="auto"/>
        <w:ind w:firstLineChars="200" w:firstLine="480"/>
        <w:rPr>
          <w:rFonts w:ascii="Times New Roman" w:hAnsi="Times New Roman"/>
          <w:sz w:val="24"/>
        </w:rPr>
      </w:pPr>
      <w:r>
        <w:rPr>
          <w:rFonts w:ascii="Times New Roman" w:hAnsi="Times New Roman" w:hint="eastAsia"/>
          <w:sz w:val="24"/>
        </w:rPr>
        <w:t>随着医疗水平的不断提高和医疗设备的更新发展，心血管疾病早已不再只依靠医生的经验诊断，而是依靠先进的医学成像技术。医学成像技术是使用</w:t>
      </w:r>
      <w:r>
        <w:rPr>
          <w:rFonts w:ascii="Times New Roman" w:hAnsi="Times New Roman" w:hint="eastAsia"/>
          <w:sz w:val="24"/>
        </w:rPr>
        <w:t>X</w:t>
      </w:r>
      <w:r>
        <w:rPr>
          <w:rFonts w:ascii="Times New Roman" w:hAnsi="Times New Roman" w:hint="eastAsia"/>
          <w:sz w:val="24"/>
        </w:rPr>
        <w:t>射线、放射性核素、电磁场、超声波等介质与心脏组织器官之间相互作用，将其外观结构、心肌密度、病变等以图像的方式表达出来。</w:t>
      </w:r>
      <w:r>
        <w:rPr>
          <w:rFonts w:ascii="Times New Roman" w:hAnsi="Times New Roman" w:hint="eastAsia"/>
          <w:sz w:val="24"/>
        </w:rPr>
        <w:t>临床医生则根据自己的知识结合医学图像中所提供的信息对患者的心血管疾病进行诊断。通过图像分析技术，医生还可以做到对疾病的风险评估，以及将</w:t>
      </w:r>
      <w:r>
        <w:rPr>
          <w:rFonts w:ascii="Times New Roman" w:hAnsi="Times New Roman" w:hint="eastAsia"/>
          <w:sz w:val="24"/>
        </w:rPr>
        <w:t>分割</w:t>
      </w:r>
      <w:r>
        <w:rPr>
          <w:rFonts w:ascii="Times New Roman" w:hAnsi="Times New Roman" w:hint="eastAsia"/>
          <w:sz w:val="24"/>
        </w:rPr>
        <w:t>后的图像用于手术指导。但是目前面临的问题是专业医生资源数量不多，不同医生之间</w:t>
      </w:r>
      <w:r>
        <w:rPr>
          <w:rFonts w:ascii="Times New Roman" w:hAnsi="Times New Roman" w:hint="eastAsia"/>
          <w:sz w:val="24"/>
        </w:rPr>
        <w:t>分割</w:t>
      </w:r>
      <w:r>
        <w:rPr>
          <w:rFonts w:ascii="Times New Roman" w:hAnsi="Times New Roman" w:hint="eastAsia"/>
          <w:sz w:val="24"/>
        </w:rPr>
        <w:t>标准不同，并且医生判断的结果不具有可重复性，导致医学图像</w:t>
      </w:r>
      <w:r>
        <w:rPr>
          <w:rFonts w:ascii="Times New Roman" w:hAnsi="Times New Roman" w:hint="eastAsia"/>
          <w:sz w:val="24"/>
        </w:rPr>
        <w:t>分割</w:t>
      </w:r>
      <w:r>
        <w:rPr>
          <w:rFonts w:ascii="Times New Roman" w:hAnsi="Times New Roman" w:hint="eastAsia"/>
          <w:sz w:val="24"/>
        </w:rPr>
        <w:t>在辅助医生诊断过程中遇到了很多困难。因此医学图像</w:t>
      </w:r>
      <w:r>
        <w:rPr>
          <w:rFonts w:ascii="Times New Roman" w:hAnsi="Times New Roman" w:hint="eastAsia"/>
          <w:sz w:val="24"/>
        </w:rPr>
        <w:t>分割</w:t>
      </w:r>
      <w:r>
        <w:rPr>
          <w:rFonts w:ascii="Times New Roman" w:hAnsi="Times New Roman" w:hint="eastAsia"/>
          <w:sz w:val="24"/>
        </w:rPr>
        <w:t>在辅助医生诊断治疗，提高诊断准确性等方面发挥着重要的作用。</w:t>
      </w:r>
    </w:p>
    <w:p w14:paraId="00B0519D" w14:textId="77777777" w:rsidR="00CC2512" w:rsidRDefault="00705C2B">
      <w:pPr>
        <w:spacing w:line="360" w:lineRule="auto"/>
        <w:ind w:firstLineChars="200" w:firstLine="480"/>
        <w:rPr>
          <w:rFonts w:ascii="Times New Roman" w:hAnsi="Times New Roman"/>
          <w:sz w:val="24"/>
        </w:rPr>
      </w:pPr>
      <w:r>
        <w:rPr>
          <w:rFonts w:ascii="Times New Roman" w:hAnsi="Times New Roman" w:hint="eastAsia"/>
          <w:sz w:val="24"/>
        </w:rPr>
        <w:t>在临床诊断中，放射科医生通常是手动绘制心室轮廓线，但是一个心动周期内产生的心脏核磁共振图像数量庞大，即使是专业医生手动分割</w:t>
      </w:r>
      <w:r>
        <w:rPr>
          <w:rFonts w:ascii="Times New Roman" w:hAnsi="Times New Roman" w:hint="eastAsia"/>
          <w:sz w:val="24"/>
        </w:rPr>
        <w:t>一组病例大约也需要</w:t>
      </w:r>
      <w:r>
        <w:rPr>
          <w:rFonts w:ascii="Times New Roman" w:hAnsi="Times New Roman" w:hint="eastAsia"/>
          <w:sz w:val="24"/>
        </w:rPr>
        <w:t>20</w:t>
      </w:r>
      <w:r>
        <w:rPr>
          <w:rFonts w:ascii="Times New Roman" w:hAnsi="Times New Roman" w:hint="eastAsia"/>
          <w:sz w:val="24"/>
        </w:rPr>
        <w:t>分钟</w:t>
      </w:r>
      <w:r>
        <w:rPr>
          <w:rFonts w:ascii="Times New Roman" w:hAnsi="Times New Roman" w:hint="eastAsia"/>
          <w:sz w:val="24"/>
          <w:vertAlign w:val="superscript"/>
        </w:rPr>
        <w:t>[</w:t>
      </w:r>
      <w:r>
        <w:rPr>
          <w:rFonts w:ascii="Times New Roman" w:hAnsi="Times New Roman" w:hint="eastAsia"/>
          <w:sz w:val="24"/>
          <w:vertAlign w:val="superscript"/>
        </w:rPr>
        <w:t>3</w:t>
      </w:r>
      <w:r>
        <w:rPr>
          <w:rFonts w:ascii="Times New Roman" w:hAnsi="Times New Roman" w:hint="eastAsia"/>
          <w:sz w:val="24"/>
          <w:vertAlign w:val="superscript"/>
        </w:rPr>
        <w:t>]</w:t>
      </w:r>
      <w:r>
        <w:rPr>
          <w:rFonts w:ascii="Times New Roman" w:hAnsi="Times New Roman" w:hint="eastAsia"/>
          <w:sz w:val="24"/>
        </w:rPr>
        <w:t>因此在病患多的医院手动分割是行不通的，它是耗时的、繁琐的。此外，不同医生由于主观因素的存在，其手动分割的结果也不同。所以，为了从</w:t>
      </w:r>
      <w:r>
        <w:rPr>
          <w:rFonts w:ascii="Times New Roman" w:hAnsi="Times New Roman" w:hint="eastAsia"/>
          <w:sz w:val="24"/>
        </w:rPr>
        <w:t>MR</w:t>
      </w:r>
      <w:r>
        <w:rPr>
          <w:rFonts w:ascii="Times New Roman" w:hAnsi="Times New Roman" w:hint="eastAsia"/>
          <w:sz w:val="24"/>
        </w:rPr>
        <w:t>I</w:t>
      </w:r>
      <w:r>
        <w:rPr>
          <w:rFonts w:ascii="Times New Roman" w:hAnsi="Times New Roman" w:hint="eastAsia"/>
          <w:sz w:val="24"/>
        </w:rPr>
        <w:t>图像中获得客观、准确的心室分割结果，提高医生诊断的快速性和准确性，大量的研究人员开始致力于设计开发半自动、全自动心室分割算法。由于</w:t>
      </w:r>
      <w:r>
        <w:rPr>
          <w:rFonts w:ascii="Times New Roman" w:hAnsi="Times New Roman" w:hint="eastAsia"/>
          <w:sz w:val="24"/>
        </w:rPr>
        <w:t>MR</w:t>
      </w:r>
      <w:r>
        <w:rPr>
          <w:rFonts w:ascii="Times New Roman" w:hAnsi="Times New Roman" w:hint="eastAsia"/>
          <w:sz w:val="24"/>
        </w:rPr>
        <w:t>I</w:t>
      </w:r>
      <w:r>
        <w:rPr>
          <w:rFonts w:ascii="Times New Roman" w:hAnsi="Times New Roman" w:hint="eastAsia"/>
          <w:sz w:val="24"/>
        </w:rPr>
        <w:t>图像序列图像数量大且图像个体间、层间差异较大，图像本身也容易出现伪影、灰度分布不均等原因，所以对心室自动分割算法提出了很高的要求。目前，国内外虽有一些心室半自动、自动分割算法发表，但这些算法仍存在很多的不足，例</w:t>
      </w:r>
      <w:r>
        <w:rPr>
          <w:rFonts w:ascii="Times New Roman" w:hAnsi="Times New Roman" w:hint="eastAsia"/>
          <w:sz w:val="24"/>
        </w:rPr>
        <w:t>如手动干预过多，分割结果准确性低、算法复杂度高、分割时间长等。除此之外，由于心脏一直处于运动状态，因此沿短轴方向的心脏图像切片容易发生一定的形变，尤其是心脏基底和心尖位置的切片形变更加严重，这种特殊性对算法提出了更高要求。</w:t>
      </w:r>
      <w:bookmarkStart w:id="51" w:name="_Toc17086"/>
      <w:bookmarkStart w:id="52" w:name="_Toc16397"/>
    </w:p>
    <w:p w14:paraId="0737B1A1" w14:textId="77777777" w:rsidR="00CC2512" w:rsidRDefault="00705C2B">
      <w:pPr>
        <w:pStyle w:val="2"/>
      </w:pPr>
      <w:bookmarkStart w:id="53" w:name="_Toc20428"/>
      <w:r>
        <w:lastRenderedPageBreak/>
        <w:t>1.4</w:t>
      </w:r>
      <w:r>
        <w:t>图像分割的研究现状</w:t>
      </w:r>
      <w:bookmarkEnd w:id="51"/>
      <w:bookmarkEnd w:id="52"/>
      <w:bookmarkEnd w:id="53"/>
    </w:p>
    <w:p w14:paraId="7EA62CCD" w14:textId="77777777" w:rsidR="00CC2512" w:rsidRDefault="00705C2B">
      <w:pPr>
        <w:pStyle w:val="3"/>
        <w:ind w:firstLineChars="200" w:firstLine="643"/>
        <w:rPr>
          <w:rFonts w:ascii="Times New Roman" w:hAnsi="Times New Roman"/>
        </w:rPr>
      </w:pPr>
      <w:bookmarkStart w:id="54" w:name="_Toc6376"/>
      <w:bookmarkStart w:id="55" w:name="_Toc3996"/>
      <w:bookmarkStart w:id="56" w:name="_Toc21271"/>
      <w:r>
        <w:rPr>
          <w:rFonts w:ascii="Times New Roman" w:hAnsi="Times New Roman"/>
        </w:rPr>
        <w:t>1.4.1</w:t>
      </w:r>
      <w:r>
        <w:rPr>
          <w:rFonts w:ascii="Times New Roman" w:hAnsi="Times New Roman"/>
        </w:rPr>
        <w:t>图像分割的传统方法</w:t>
      </w:r>
      <w:bookmarkEnd w:id="54"/>
      <w:bookmarkEnd w:id="55"/>
      <w:bookmarkEnd w:id="56"/>
    </w:p>
    <w:p w14:paraId="4811AC78" w14:textId="77777777" w:rsidR="00CC2512" w:rsidRDefault="00705C2B">
      <w:pPr>
        <w:widowControl/>
        <w:spacing w:line="360" w:lineRule="auto"/>
        <w:ind w:firstLineChars="200" w:firstLine="480"/>
        <w:jc w:val="left"/>
        <w:rPr>
          <w:rFonts w:ascii="Times New Roman" w:hAnsi="Times New Roman"/>
          <w:color w:val="000000" w:themeColor="text1"/>
          <w:sz w:val="24"/>
        </w:rPr>
      </w:pPr>
      <w:r>
        <w:rPr>
          <w:rFonts w:ascii="Times New Roman" w:hAnsi="Times New Roman"/>
          <w:color w:val="000000" w:themeColor="text1"/>
          <w:sz w:val="24"/>
        </w:rPr>
        <w:t>传统的图像分割方法主要分以下几类：基于</w:t>
      </w:r>
      <w:hyperlink r:id="rId39" w:tgtFrame="https://baike.baidu.com/item/%E5%9B%BE%E5%83%8F%E5%88%86%E5%89%B2/_blank" w:history="1">
        <w:r>
          <w:rPr>
            <w:rStyle w:val="ac"/>
            <w:rFonts w:ascii="Times New Roman" w:hAnsi="Times New Roman"/>
            <w:color w:val="000000" w:themeColor="text1"/>
            <w:sz w:val="24"/>
            <w:u w:val="none"/>
          </w:rPr>
          <w:t>阈值</w:t>
        </w:r>
      </w:hyperlink>
      <w:r>
        <w:rPr>
          <w:rFonts w:ascii="Times New Roman" w:hAnsi="Times New Roman"/>
          <w:color w:val="000000" w:themeColor="text1"/>
          <w:sz w:val="24"/>
        </w:rPr>
        <w:t>的分割方法、基于区域的分割方法、基于边缘的分割方法。</w:t>
      </w:r>
    </w:p>
    <w:p w14:paraId="691260B7" w14:textId="77777777" w:rsidR="00CC2512" w:rsidRDefault="00705C2B">
      <w:pPr>
        <w:widowControl/>
        <w:numPr>
          <w:ilvl w:val="0"/>
          <w:numId w:val="7"/>
        </w:numPr>
        <w:spacing w:line="360" w:lineRule="auto"/>
        <w:ind w:firstLineChars="200" w:firstLine="480"/>
        <w:jc w:val="left"/>
        <w:rPr>
          <w:rFonts w:ascii="Times New Roman" w:hAnsi="Times New Roman"/>
          <w:color w:val="000000" w:themeColor="text1"/>
          <w:sz w:val="24"/>
        </w:rPr>
      </w:pPr>
      <w:r>
        <w:rPr>
          <w:rFonts w:ascii="Times New Roman" w:hAnsi="Times New Roman"/>
          <w:color w:val="000000" w:themeColor="text1"/>
          <w:sz w:val="24"/>
        </w:rPr>
        <w:t>基于</w:t>
      </w:r>
      <w:r>
        <w:rPr>
          <w:rFonts w:ascii="Times New Roman" w:hAnsi="Times New Roman"/>
          <w:color w:val="000000" w:themeColor="text1"/>
          <w:sz w:val="24"/>
        </w:rPr>
        <w:fldChar w:fldCharType="begin"/>
      </w:r>
      <w:r>
        <w:rPr>
          <w:rFonts w:ascii="Times New Roman" w:hAnsi="Times New Roman"/>
          <w:color w:val="000000" w:themeColor="text1"/>
          <w:sz w:val="24"/>
        </w:rPr>
        <w:instrText xml:space="preserve"> HYPERLINK "https://baike.baidu.com/item/%E9%98%88%E5%80%BC/7442398" \t "https://baike.baidu.com/item/%E5%9B%BE%E5%83%8F%E5%88%86%E5%89%B2/_blank" </w:instrText>
      </w:r>
      <w:r>
        <w:rPr>
          <w:rFonts w:ascii="Times New Roman" w:hAnsi="Times New Roman"/>
          <w:color w:val="000000" w:themeColor="text1"/>
          <w:sz w:val="24"/>
        </w:rPr>
        <w:fldChar w:fldCharType="separate"/>
      </w:r>
      <w:r>
        <w:rPr>
          <w:rStyle w:val="ac"/>
          <w:rFonts w:ascii="Times New Roman" w:hAnsi="Times New Roman"/>
          <w:color w:val="000000" w:themeColor="text1"/>
          <w:sz w:val="24"/>
          <w:u w:val="none"/>
        </w:rPr>
        <w:t>阈值</w:t>
      </w:r>
      <w:r>
        <w:rPr>
          <w:rFonts w:ascii="Times New Roman" w:hAnsi="Times New Roman"/>
          <w:color w:val="000000" w:themeColor="text1"/>
          <w:sz w:val="24"/>
        </w:rPr>
        <w:fldChar w:fldCharType="end"/>
      </w:r>
      <w:r>
        <w:rPr>
          <w:rFonts w:ascii="Times New Roman" w:hAnsi="Times New Roman"/>
          <w:color w:val="000000" w:themeColor="text1"/>
          <w:sz w:val="24"/>
        </w:rPr>
        <w:t>的分割方法</w:t>
      </w:r>
    </w:p>
    <w:p w14:paraId="0115469E" w14:textId="77777777" w:rsidR="00CC2512" w:rsidRDefault="00705C2B">
      <w:pPr>
        <w:spacing w:line="360" w:lineRule="auto"/>
        <w:ind w:firstLineChars="200" w:firstLine="420"/>
        <w:jc w:val="center"/>
        <w:rPr>
          <w:rFonts w:ascii="Times New Roman" w:hAnsi="Times New Roman"/>
        </w:rPr>
      </w:pPr>
      <w:r>
        <w:rPr>
          <w:rFonts w:ascii="Times New Roman" w:hAnsi="Times New Roman"/>
          <w:noProof/>
        </w:rPr>
        <w:drawing>
          <wp:inline distT="0" distB="0" distL="114300" distR="114300" wp14:anchorId="1E23C463" wp14:editId="5D31D7D0">
            <wp:extent cx="2707640" cy="1752600"/>
            <wp:effectExtent l="0" t="0" r="16510"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40">
                      <a:lum contrast="54000"/>
                    </a:blip>
                    <a:srcRect l="4478" t="4667" r="1279"/>
                    <a:stretch>
                      <a:fillRect/>
                    </a:stretch>
                  </pic:blipFill>
                  <pic:spPr>
                    <a:xfrm>
                      <a:off x="0" y="0"/>
                      <a:ext cx="2707640" cy="1752600"/>
                    </a:xfrm>
                    <a:prstGeom prst="rect">
                      <a:avLst/>
                    </a:prstGeom>
                    <a:noFill/>
                    <a:ln>
                      <a:noFill/>
                    </a:ln>
                  </pic:spPr>
                </pic:pic>
              </a:graphicData>
            </a:graphic>
          </wp:inline>
        </w:drawing>
      </w:r>
    </w:p>
    <w:p w14:paraId="2842D1B9" w14:textId="77777777" w:rsidR="00CC2512" w:rsidRDefault="00705C2B">
      <w:pPr>
        <w:spacing w:line="360" w:lineRule="auto"/>
        <w:ind w:firstLineChars="200" w:firstLine="420"/>
        <w:jc w:val="center"/>
        <w:rPr>
          <w:rFonts w:ascii="Times New Roman" w:hAnsi="Times New Roman"/>
          <w:color w:val="000000" w:themeColor="text1"/>
          <w:sz w:val="24"/>
        </w:rPr>
      </w:pPr>
      <w:r>
        <w:rPr>
          <w:rFonts w:ascii="Times New Roman" w:hAnsi="Times New Roman"/>
          <w:color w:val="000000" w:themeColor="text1"/>
          <w:szCs w:val="21"/>
        </w:rPr>
        <w:t>图</w:t>
      </w:r>
      <w:r>
        <w:rPr>
          <w:rFonts w:ascii="Times New Roman" w:hAnsi="Times New Roman"/>
          <w:color w:val="000000" w:themeColor="text1"/>
          <w:szCs w:val="21"/>
        </w:rPr>
        <w:t>1-</w:t>
      </w:r>
      <w:r>
        <w:rPr>
          <w:rFonts w:ascii="Times New Roman" w:hAnsi="Times New Roman" w:hint="eastAsia"/>
          <w:color w:val="000000" w:themeColor="text1"/>
          <w:szCs w:val="21"/>
        </w:rPr>
        <w:t>6</w:t>
      </w:r>
      <w:r>
        <w:rPr>
          <w:rFonts w:ascii="Times New Roman" w:hAnsi="Times New Roman"/>
          <w:color w:val="000000" w:themeColor="text1"/>
          <w:szCs w:val="21"/>
        </w:rPr>
        <w:t>迭代阈值分割示意图</w:t>
      </w:r>
    </w:p>
    <w:p w14:paraId="26747423" w14:textId="77777777" w:rsidR="00CC2512" w:rsidRDefault="00705C2B">
      <w:pPr>
        <w:widowControl/>
        <w:spacing w:line="360" w:lineRule="auto"/>
        <w:ind w:firstLineChars="200" w:firstLine="480"/>
        <w:jc w:val="left"/>
        <w:rPr>
          <w:rFonts w:ascii="Times New Roman" w:hAnsi="Times New Roman"/>
          <w:color w:val="000000" w:themeColor="text1"/>
          <w:sz w:val="24"/>
        </w:rPr>
      </w:pPr>
      <w:r>
        <w:rPr>
          <w:rFonts w:ascii="Times New Roman" w:hAnsi="Times New Roman"/>
          <w:color w:val="000000" w:themeColor="text1"/>
          <w:sz w:val="24"/>
        </w:rPr>
        <w:t>在</w:t>
      </w:r>
      <w:hyperlink r:id="rId41" w:tgtFrame="https://baike.baidu.com/item/%E5%9B%BE%E5%83%8F%E5%88%86%E5%89%B2/_blank" w:history="1">
        <w:r>
          <w:rPr>
            <w:rFonts w:ascii="Times New Roman" w:hAnsi="Times New Roman"/>
            <w:color w:val="000000" w:themeColor="text1"/>
            <w:sz w:val="24"/>
          </w:rPr>
          <w:t>阈值</w:t>
        </w:r>
      </w:hyperlink>
      <w:r>
        <w:rPr>
          <w:rFonts w:ascii="Times New Roman" w:hAnsi="Times New Roman"/>
          <w:color w:val="000000" w:themeColor="text1"/>
          <w:sz w:val="24"/>
        </w:rPr>
        <w:t>的分割方法中灰度</w:t>
      </w:r>
      <w:hyperlink r:id="rId42" w:tgtFrame="https://baike.baidu.com/item/%E5%9B%BE%E5%83%8F%E5%88%86%E5%89%B2/_blank" w:history="1">
        <w:r>
          <w:rPr>
            <w:rFonts w:ascii="Times New Roman" w:hAnsi="Times New Roman"/>
            <w:color w:val="000000" w:themeColor="text1"/>
            <w:sz w:val="24"/>
          </w:rPr>
          <w:t>阈值分割</w:t>
        </w:r>
      </w:hyperlink>
      <w:r>
        <w:rPr>
          <w:rFonts w:ascii="Times New Roman" w:hAnsi="Times New Roman"/>
          <w:color w:val="000000" w:themeColor="text1"/>
          <w:sz w:val="24"/>
        </w:rPr>
        <w:t>法是一种最常用的并行区域技术，它是图像分割中应用数量最多的一类。阈值分割方法实际上是输入图像</w:t>
      </w:r>
      <w:r>
        <w:rPr>
          <w:rFonts w:ascii="Times New Roman" w:hAnsi="Times New Roman"/>
          <w:color w:val="000000" w:themeColor="text1"/>
          <w:sz w:val="24"/>
        </w:rPr>
        <w:t>f</w:t>
      </w:r>
      <w:r>
        <w:rPr>
          <w:rFonts w:ascii="Times New Roman" w:hAnsi="Times New Roman"/>
          <w:color w:val="000000" w:themeColor="text1"/>
          <w:sz w:val="24"/>
        </w:rPr>
        <w:t>到输出图像</w:t>
      </w:r>
      <w:r>
        <w:rPr>
          <w:rFonts w:ascii="Times New Roman" w:hAnsi="Times New Roman"/>
          <w:color w:val="000000" w:themeColor="text1"/>
          <w:sz w:val="24"/>
        </w:rPr>
        <w:t>g</w:t>
      </w:r>
      <w:r>
        <w:rPr>
          <w:rFonts w:ascii="Times New Roman" w:hAnsi="Times New Roman"/>
          <w:color w:val="000000" w:themeColor="text1"/>
          <w:sz w:val="24"/>
        </w:rPr>
        <w:t>的如下变换：</w:t>
      </w:r>
    </w:p>
    <w:p w14:paraId="5C981E18" w14:textId="77777777" w:rsidR="00CC2512" w:rsidRDefault="00705C2B">
      <w:pPr>
        <w:widowControl/>
        <w:jc w:val="left"/>
        <w:rPr>
          <w:rFonts w:ascii="Times New Roman" w:hAnsi="Times New Roman"/>
        </w:rPr>
      </w:pPr>
      <m:oMathPara>
        <m:oMath>
          <m:r>
            <m:rPr>
              <m:sty m:val="p"/>
            </m:rPr>
            <w:rPr>
              <w:rFonts w:ascii="Cambria Math" w:hAnsi="Cambria Math"/>
              <w:kern w:val="0"/>
              <w:sz w:val="24"/>
              <w:lang w:bidi="ar"/>
            </w:rPr>
            <m:t>g(i,j)</m:t>
          </m:r>
          <m:r>
            <w:rPr>
              <w:rFonts w:ascii="Cambria Math" w:hAnsi="Cambria Math"/>
              <w:kern w:val="0"/>
              <w:sz w:val="24"/>
              <w:lang w:bidi="ar"/>
            </w:rPr>
            <m:t>=</m:t>
          </m:r>
          <m:d>
            <m:dPr>
              <m:begChr m:val="{"/>
              <m:endChr m:val=""/>
              <m:ctrlPr>
                <w:rPr>
                  <w:rFonts w:ascii="Cambria Math" w:hAnsi="Cambria Math"/>
                  <w:i/>
                  <w:kern w:val="0"/>
                  <w:sz w:val="24"/>
                  <w:lang w:bidi="ar"/>
                </w:rPr>
              </m:ctrlPr>
            </m:dPr>
            <m:e>
              <m:eqArr>
                <m:eqArrPr>
                  <m:ctrlPr>
                    <w:rPr>
                      <w:rFonts w:ascii="Cambria Math" w:hAnsi="Cambria Math"/>
                      <w:i/>
                      <w:kern w:val="0"/>
                      <w:sz w:val="24"/>
                      <w:lang w:bidi="ar"/>
                    </w:rPr>
                  </m:ctrlPr>
                </m:eqArrPr>
                <m:e>
                  <m:r>
                    <w:rPr>
                      <w:rFonts w:ascii="Cambria Math" w:hAnsi="Cambria Math"/>
                      <w:kern w:val="0"/>
                      <w:sz w:val="24"/>
                      <w:lang w:bidi="ar"/>
                    </w:rPr>
                    <m:t xml:space="preserve">1  </m:t>
                  </m:r>
                  <m:r>
                    <w:rPr>
                      <w:rFonts w:ascii="Cambria Math" w:hAnsi="Cambria Math"/>
                      <w:kern w:val="0"/>
                      <w:sz w:val="24"/>
                      <w:lang w:bidi="ar"/>
                    </w:rPr>
                    <m:t>f</m:t>
                  </m:r>
                  <m:r>
                    <w:rPr>
                      <w:rFonts w:ascii="Cambria Math" w:hAnsi="Cambria Math"/>
                      <w:kern w:val="0"/>
                      <w:sz w:val="24"/>
                      <w:lang w:bidi="ar"/>
                    </w:rPr>
                    <m:t>(</m:t>
                  </m:r>
                  <m:r>
                    <w:rPr>
                      <w:rFonts w:ascii="Cambria Math" w:hAnsi="Cambria Math"/>
                      <w:kern w:val="0"/>
                      <w:sz w:val="24"/>
                      <w:lang w:bidi="ar"/>
                    </w:rPr>
                    <m:t>i</m:t>
                  </m:r>
                  <m:r>
                    <w:rPr>
                      <w:rFonts w:ascii="Cambria Math" w:hAnsi="Cambria Math"/>
                      <w:kern w:val="0"/>
                      <w:sz w:val="24"/>
                      <w:lang w:bidi="ar"/>
                    </w:rPr>
                    <m:t>,</m:t>
                  </m:r>
                  <m:r>
                    <w:rPr>
                      <w:rFonts w:ascii="Cambria Math" w:hAnsi="Cambria Math"/>
                      <w:kern w:val="0"/>
                      <w:sz w:val="24"/>
                      <w:lang w:bidi="ar"/>
                    </w:rPr>
                    <m:t>j</m:t>
                  </m:r>
                  <m:r>
                    <w:rPr>
                      <w:rFonts w:ascii="Cambria Math" w:hAnsi="Cambria Math"/>
                      <w:kern w:val="0"/>
                      <w:sz w:val="24"/>
                      <w:lang w:bidi="ar"/>
                    </w:rPr>
                    <m:t>) ≥</m:t>
                  </m:r>
                  <m:r>
                    <w:rPr>
                      <w:rFonts w:ascii="Cambria Math" w:hAnsi="Cambria Math"/>
                      <w:kern w:val="0"/>
                      <w:sz w:val="24"/>
                      <w:lang w:bidi="ar"/>
                    </w:rPr>
                    <m:t>T</m:t>
                  </m:r>
                </m:e>
                <m:e>
                  <m:r>
                    <w:rPr>
                      <w:rFonts w:ascii="Cambria Math" w:hAnsi="Cambria Math"/>
                      <w:kern w:val="0"/>
                      <w:sz w:val="24"/>
                      <w:lang w:bidi="ar"/>
                    </w:rPr>
                    <m:t xml:space="preserve">0 </m:t>
                  </m:r>
                  <m:r>
                    <w:rPr>
                      <w:rFonts w:ascii="Cambria Math" w:hAnsi="Cambria Math"/>
                      <w:kern w:val="0"/>
                      <w:sz w:val="24"/>
                      <w:lang w:bidi="ar"/>
                    </w:rPr>
                    <m:t>f</m:t>
                  </m:r>
                  <m:r>
                    <w:rPr>
                      <w:rFonts w:ascii="Cambria Math" w:hAnsi="Cambria Math"/>
                      <w:kern w:val="0"/>
                      <w:sz w:val="24"/>
                      <w:lang w:bidi="ar"/>
                    </w:rPr>
                    <m:t>(</m:t>
                  </m:r>
                  <m:r>
                    <w:rPr>
                      <w:rFonts w:ascii="Cambria Math" w:hAnsi="Cambria Math"/>
                      <w:kern w:val="0"/>
                      <w:sz w:val="24"/>
                      <w:lang w:bidi="ar"/>
                    </w:rPr>
                    <m:t>i</m:t>
                  </m:r>
                  <m:r>
                    <w:rPr>
                      <w:rFonts w:ascii="Cambria Math" w:hAnsi="Cambria Math"/>
                      <w:kern w:val="0"/>
                      <w:sz w:val="24"/>
                      <w:lang w:bidi="ar"/>
                    </w:rPr>
                    <m:t>,</m:t>
                  </m:r>
                  <m:r>
                    <w:rPr>
                      <w:rFonts w:ascii="Cambria Math" w:hAnsi="Cambria Math"/>
                      <w:kern w:val="0"/>
                      <w:sz w:val="24"/>
                      <w:lang w:bidi="ar"/>
                    </w:rPr>
                    <m:t>j</m:t>
                  </m:r>
                  <m:r>
                    <w:rPr>
                      <w:rFonts w:ascii="Cambria Math" w:hAnsi="Cambria Math"/>
                      <w:kern w:val="0"/>
                      <w:sz w:val="24"/>
                      <w:lang w:bidi="ar"/>
                    </w:rPr>
                    <m:t>)&lt;</m:t>
                  </m:r>
                  <m:r>
                    <w:rPr>
                      <w:rFonts w:ascii="Cambria Math" w:hAnsi="Cambria Math"/>
                      <w:kern w:val="0"/>
                      <w:sz w:val="24"/>
                      <w:lang w:bidi="ar"/>
                    </w:rPr>
                    <m:t>T</m:t>
                  </m:r>
                </m:e>
              </m:eqArr>
            </m:e>
          </m:d>
        </m:oMath>
      </m:oMathPara>
    </w:p>
    <w:p w14:paraId="52C769D4" w14:textId="77777777" w:rsidR="00CC2512" w:rsidRDefault="00705C2B">
      <w:pPr>
        <w:widowControl/>
        <w:spacing w:line="360" w:lineRule="auto"/>
        <w:ind w:firstLineChars="200" w:firstLine="480"/>
        <w:jc w:val="left"/>
        <w:rPr>
          <w:rFonts w:ascii="Times New Roman" w:hAnsi="Times New Roman"/>
          <w:color w:val="000000" w:themeColor="text1"/>
          <w:sz w:val="24"/>
        </w:rPr>
      </w:pPr>
      <w:r>
        <w:rPr>
          <w:rFonts w:ascii="Times New Roman" w:hAnsi="Times New Roman"/>
          <w:color w:val="000000" w:themeColor="text1"/>
          <w:sz w:val="24"/>
        </w:rPr>
        <w:t>其中，</w:t>
      </w:r>
      <w:r>
        <w:rPr>
          <w:rFonts w:ascii="Times New Roman" w:hAnsi="Times New Roman"/>
          <w:color w:val="000000" w:themeColor="text1"/>
          <w:sz w:val="24"/>
        </w:rPr>
        <w:t>T</w:t>
      </w:r>
      <w:r>
        <w:rPr>
          <w:rFonts w:ascii="Times New Roman" w:hAnsi="Times New Roman"/>
          <w:color w:val="000000" w:themeColor="text1"/>
          <w:sz w:val="24"/>
        </w:rPr>
        <w:t>为阈值，对于物体的图像元素</w:t>
      </w:r>
      <w:r>
        <w:rPr>
          <w:rFonts w:ascii="Times New Roman" w:hAnsi="Times New Roman"/>
          <w:color w:val="000000" w:themeColor="text1"/>
          <w:sz w:val="24"/>
        </w:rPr>
        <w:t>g(</w:t>
      </w:r>
      <w:proofErr w:type="spellStart"/>
      <w:r>
        <w:rPr>
          <w:rFonts w:ascii="Times New Roman" w:hAnsi="Times New Roman"/>
          <w:color w:val="000000" w:themeColor="text1"/>
          <w:sz w:val="24"/>
        </w:rPr>
        <w:t>i,j</w:t>
      </w:r>
      <w:proofErr w:type="spellEnd"/>
      <w:r>
        <w:rPr>
          <w:rFonts w:ascii="Times New Roman" w:hAnsi="Times New Roman"/>
          <w:color w:val="000000" w:themeColor="text1"/>
          <w:sz w:val="24"/>
        </w:rPr>
        <w:t>)=1</w:t>
      </w:r>
      <w:r>
        <w:rPr>
          <w:rFonts w:ascii="Times New Roman" w:hAnsi="Times New Roman"/>
          <w:color w:val="000000" w:themeColor="text1"/>
          <w:sz w:val="24"/>
        </w:rPr>
        <w:t>，对于背景的图像元素</w:t>
      </w:r>
      <w:r>
        <w:rPr>
          <w:rFonts w:ascii="Times New Roman" w:hAnsi="Times New Roman"/>
          <w:color w:val="000000" w:themeColor="text1"/>
          <w:sz w:val="24"/>
        </w:rPr>
        <w:t>g(</w:t>
      </w:r>
      <w:proofErr w:type="spellStart"/>
      <w:r>
        <w:rPr>
          <w:rFonts w:ascii="Times New Roman" w:hAnsi="Times New Roman"/>
          <w:color w:val="000000" w:themeColor="text1"/>
          <w:sz w:val="24"/>
        </w:rPr>
        <w:t>i,j</w:t>
      </w:r>
      <w:proofErr w:type="spellEnd"/>
      <w:r>
        <w:rPr>
          <w:rFonts w:ascii="Times New Roman" w:hAnsi="Times New Roman"/>
          <w:color w:val="000000" w:themeColor="text1"/>
          <w:sz w:val="24"/>
        </w:rPr>
        <w:t>)=0</w:t>
      </w:r>
      <w:r>
        <w:rPr>
          <w:rFonts w:ascii="Times New Roman" w:hAnsi="Times New Roman"/>
          <w:color w:val="000000" w:themeColor="text1"/>
          <w:sz w:val="24"/>
        </w:rPr>
        <w:t>。</w:t>
      </w:r>
    </w:p>
    <w:p w14:paraId="4733C9C6" w14:textId="77777777" w:rsidR="00CC2512" w:rsidRDefault="00705C2B">
      <w:pPr>
        <w:widowControl/>
        <w:spacing w:line="360" w:lineRule="auto"/>
        <w:ind w:firstLineChars="200" w:firstLine="480"/>
        <w:jc w:val="left"/>
        <w:rPr>
          <w:rFonts w:ascii="Times New Roman" w:hAnsi="Times New Roman"/>
          <w:color w:val="000000" w:themeColor="text1"/>
          <w:sz w:val="24"/>
        </w:rPr>
      </w:pPr>
      <w:r>
        <w:rPr>
          <w:rFonts w:ascii="Times New Roman" w:hAnsi="Times New Roman"/>
          <w:color w:val="000000" w:themeColor="text1"/>
          <w:sz w:val="24"/>
        </w:rPr>
        <w:t>所以阈值分割算法的关键是确定阈值，如果能确定一个合适的阈值就可准确地将图像分割开来。阈值确定后，将阈值与像素点的灰度值逐个进行比较，而且像素分割可对各像素并行地进行，分割的结果直接给出图像区域。阈值分割的优点是计算简单、运算效率较高、速度快。在重视运算效率的应用场合</w:t>
      </w:r>
      <w:r>
        <w:rPr>
          <w:rFonts w:ascii="Times New Roman" w:hAnsi="Times New Roman"/>
          <w:color w:val="000000" w:themeColor="text1"/>
          <w:sz w:val="24"/>
        </w:rPr>
        <w:t>(</w:t>
      </w:r>
      <w:r>
        <w:rPr>
          <w:rFonts w:ascii="Times New Roman" w:hAnsi="Times New Roman"/>
          <w:color w:val="000000" w:themeColor="text1"/>
          <w:sz w:val="24"/>
        </w:rPr>
        <w:t>如用于硬件实现</w:t>
      </w:r>
      <w:r>
        <w:rPr>
          <w:rFonts w:ascii="Times New Roman" w:hAnsi="Times New Roman"/>
          <w:color w:val="000000" w:themeColor="text1"/>
          <w:sz w:val="24"/>
        </w:rPr>
        <w:t>)</w:t>
      </w:r>
      <w:r>
        <w:rPr>
          <w:rFonts w:ascii="Times New Roman" w:hAnsi="Times New Roman"/>
          <w:color w:val="000000" w:themeColor="text1"/>
          <w:sz w:val="24"/>
        </w:rPr>
        <w:t>，它得到了广泛应用。阈值的选择需要根据具体问题来确定，一般通过实验来确定。对于给定的图像，可以通过分析直方图的方法确定最佳的阈值，例如当直方图明显呈现双峰情况时，可以选择两个峰值的中点作为最佳阈值。常见的分割算法有</w:t>
      </w:r>
      <w:r>
        <w:rPr>
          <w:rFonts w:ascii="Times New Roman" w:hAnsi="Times New Roman"/>
          <w:color w:val="000000" w:themeColor="text1"/>
          <w:sz w:val="24"/>
        </w:rPr>
        <w:t>1</w:t>
      </w:r>
      <w:r>
        <w:rPr>
          <w:rFonts w:ascii="Times New Roman" w:hAnsi="Times New Roman"/>
          <w:color w:val="000000" w:themeColor="text1"/>
          <w:sz w:val="24"/>
        </w:rPr>
        <w:t>）</w:t>
      </w:r>
      <w:r>
        <w:rPr>
          <w:rFonts w:ascii="Times New Roman" w:hAnsi="Times New Roman"/>
          <w:color w:val="000000" w:themeColor="text1"/>
          <w:sz w:val="24"/>
        </w:rPr>
        <w:t>Otsu</w:t>
      </w:r>
      <w:r>
        <w:rPr>
          <w:rFonts w:ascii="Times New Roman" w:hAnsi="Times New Roman"/>
          <w:color w:val="000000" w:themeColor="text1"/>
          <w:sz w:val="24"/>
        </w:rPr>
        <w:t>阈</w:t>
      </w:r>
      <w:r>
        <w:rPr>
          <w:rFonts w:ascii="Times New Roman" w:hAnsi="Times New Roman"/>
          <w:color w:val="000000" w:themeColor="text1"/>
          <w:sz w:val="24"/>
        </w:rPr>
        <w:t>值分割：</w:t>
      </w:r>
      <w:r>
        <w:rPr>
          <w:rFonts w:ascii="Times New Roman" w:hAnsi="Times New Roman"/>
          <w:sz w:val="24"/>
        </w:rPr>
        <w:t>定义精度</w:t>
      </w:r>
      <w:r>
        <w:rPr>
          <w:rFonts w:ascii="Times New Roman" w:hAnsi="Times New Roman"/>
          <w:sz w:val="24"/>
        </w:rPr>
        <w:t>dt</w:t>
      </w:r>
      <w:r>
        <w:rPr>
          <w:rFonts w:ascii="Times New Roman" w:hAnsi="Times New Roman"/>
          <w:sz w:val="24"/>
        </w:rPr>
        <w:t>，</w:t>
      </w:r>
      <w:r>
        <w:rPr>
          <w:rFonts w:ascii="Times New Roman" w:hAnsi="Times New Roman"/>
          <w:color w:val="000000" w:themeColor="text1"/>
          <w:sz w:val="24"/>
        </w:rPr>
        <w:t>不断的取（</w:t>
      </w:r>
      <w:r>
        <w:rPr>
          <w:rFonts w:ascii="Times New Roman" w:hAnsi="Times New Roman"/>
          <w:color w:val="000000" w:themeColor="text1"/>
          <w:sz w:val="24"/>
        </w:rPr>
        <w:t>μ</w:t>
      </w:r>
      <w:r>
        <w:rPr>
          <w:rFonts w:ascii="Times New Roman" w:hAnsi="Times New Roman"/>
          <w:color w:val="000000" w:themeColor="text1"/>
          <w:sz w:val="24"/>
          <w:vertAlign w:val="subscript"/>
        </w:rPr>
        <w:t>1</w:t>
      </w:r>
      <w:r>
        <w:rPr>
          <w:rFonts w:ascii="Times New Roman" w:hAnsi="Times New Roman"/>
          <w:color w:val="000000" w:themeColor="text1"/>
          <w:sz w:val="24"/>
        </w:rPr>
        <w:t>+μ</w:t>
      </w:r>
      <w:r>
        <w:rPr>
          <w:rFonts w:ascii="Times New Roman" w:hAnsi="Times New Roman"/>
          <w:color w:val="000000" w:themeColor="text1"/>
          <w:sz w:val="24"/>
          <w:vertAlign w:val="subscript"/>
        </w:rPr>
        <w:t>2</w:t>
      </w:r>
      <w:r>
        <w:rPr>
          <w:rFonts w:ascii="Times New Roman" w:hAnsi="Times New Roman"/>
          <w:color w:val="000000" w:themeColor="text1"/>
          <w:sz w:val="24"/>
        </w:rPr>
        <w:t xml:space="preserve"> </w:t>
      </w:r>
      <w:r>
        <w:rPr>
          <w:rFonts w:ascii="Times New Roman" w:hAnsi="Times New Roman"/>
          <w:color w:val="000000" w:themeColor="text1"/>
          <w:sz w:val="24"/>
        </w:rPr>
        <w:t>）</w:t>
      </w:r>
      <w:r>
        <w:rPr>
          <w:rFonts w:ascii="Times New Roman" w:hAnsi="Times New Roman"/>
          <w:color w:val="000000" w:themeColor="text1"/>
          <w:sz w:val="24"/>
        </w:rPr>
        <w:t>/2</w:t>
      </w:r>
      <w:r>
        <w:rPr>
          <w:rFonts w:ascii="Times New Roman" w:hAnsi="Times New Roman"/>
          <w:color w:val="000000" w:themeColor="text1"/>
          <w:sz w:val="24"/>
        </w:rPr>
        <w:t>的中值，直至</w:t>
      </w:r>
      <w:r>
        <w:rPr>
          <w:rFonts w:ascii="Times New Roman" w:hAnsi="Times New Roman"/>
          <w:color w:val="000000" w:themeColor="text1"/>
          <w:sz w:val="24"/>
        </w:rPr>
        <w:t>μ</w:t>
      </w:r>
      <w:r>
        <w:rPr>
          <w:rFonts w:ascii="Times New Roman" w:hAnsi="Times New Roman"/>
          <w:color w:val="000000" w:themeColor="text1"/>
          <w:sz w:val="24"/>
          <w:vertAlign w:val="subscript"/>
        </w:rPr>
        <w:t>1</w:t>
      </w:r>
      <w:r>
        <w:rPr>
          <w:rFonts w:ascii="Times New Roman" w:hAnsi="Times New Roman"/>
          <w:color w:val="000000" w:themeColor="text1"/>
          <w:sz w:val="24"/>
          <w:vertAlign w:val="subscript"/>
        </w:rPr>
        <w:t>、</w:t>
      </w:r>
      <w:r>
        <w:rPr>
          <w:rFonts w:ascii="Times New Roman" w:hAnsi="Times New Roman"/>
          <w:color w:val="000000" w:themeColor="text1"/>
          <w:sz w:val="24"/>
        </w:rPr>
        <w:t>μ</w:t>
      </w:r>
      <w:r>
        <w:rPr>
          <w:rFonts w:ascii="Times New Roman" w:hAnsi="Times New Roman"/>
          <w:color w:val="000000" w:themeColor="text1"/>
          <w:sz w:val="24"/>
          <w:vertAlign w:val="subscript"/>
        </w:rPr>
        <w:t>2</w:t>
      </w:r>
      <w:r>
        <w:rPr>
          <w:rFonts w:ascii="Times New Roman" w:hAnsi="Times New Roman"/>
          <w:color w:val="000000" w:themeColor="text1"/>
          <w:sz w:val="24"/>
        </w:rPr>
        <w:t xml:space="preserve"> </w:t>
      </w:r>
      <w:proofErr w:type="gramStart"/>
      <w:r>
        <w:rPr>
          <w:rFonts w:ascii="Times New Roman" w:hAnsi="Times New Roman"/>
          <w:color w:val="000000" w:themeColor="text1"/>
          <w:sz w:val="24"/>
        </w:rPr>
        <w:t>值差无限小</w:t>
      </w:r>
      <w:proofErr w:type="gramEnd"/>
      <w:r>
        <w:rPr>
          <w:rFonts w:ascii="Times New Roman" w:hAnsi="Times New Roman"/>
          <w:color w:val="000000" w:themeColor="text1"/>
          <w:sz w:val="24"/>
        </w:rPr>
        <w:t>并且小于</w:t>
      </w:r>
      <w:r>
        <w:rPr>
          <w:rFonts w:ascii="Times New Roman" w:hAnsi="Times New Roman"/>
          <w:color w:val="000000" w:themeColor="text1"/>
          <w:sz w:val="24"/>
        </w:rPr>
        <w:t>dt, 2</w:t>
      </w:r>
      <w:r>
        <w:rPr>
          <w:rFonts w:ascii="Times New Roman" w:hAnsi="Times New Roman"/>
          <w:color w:val="000000" w:themeColor="text1"/>
          <w:sz w:val="24"/>
        </w:rPr>
        <w:t>）</w:t>
      </w:r>
      <w:r>
        <w:rPr>
          <w:rFonts w:ascii="Times New Roman" w:hAnsi="Times New Roman"/>
          <w:color w:val="000000" w:themeColor="text1"/>
          <w:sz w:val="24"/>
        </w:rPr>
        <w:t xml:space="preserve"> </w:t>
      </w:r>
      <w:r>
        <w:rPr>
          <w:rFonts w:ascii="Times New Roman" w:hAnsi="Times New Roman"/>
          <w:color w:val="000000" w:themeColor="text1"/>
          <w:sz w:val="24"/>
        </w:rPr>
        <w:t>最大熵阈值分割法</w:t>
      </w:r>
      <w:r>
        <w:rPr>
          <w:rFonts w:ascii="Times New Roman" w:hAnsi="Times New Roman"/>
          <w:color w:val="000000" w:themeColor="text1"/>
          <w:sz w:val="24"/>
        </w:rPr>
        <w:t>:</w:t>
      </w:r>
      <w:r>
        <w:rPr>
          <w:rFonts w:ascii="Times New Roman" w:hAnsi="Times New Roman"/>
          <w:color w:val="000000" w:themeColor="text1"/>
          <w:sz w:val="24"/>
        </w:rPr>
        <w:t>把</w:t>
      </w:r>
      <w:r>
        <w:rPr>
          <w:rFonts w:ascii="Times New Roman" w:hAnsi="Times New Roman"/>
          <w:color w:val="000000" w:themeColor="text1"/>
          <w:sz w:val="24"/>
        </w:rPr>
        <w:t>0</w:t>
      </w:r>
      <w:r>
        <w:rPr>
          <w:rFonts w:ascii="Times New Roman" w:hAnsi="Times New Roman"/>
          <w:color w:val="000000" w:themeColor="text1"/>
          <w:sz w:val="24"/>
        </w:rPr>
        <w:t>至</w:t>
      </w:r>
      <w:r>
        <w:rPr>
          <w:rFonts w:ascii="Times New Roman" w:hAnsi="Times New Roman"/>
          <w:color w:val="000000" w:themeColor="text1"/>
          <w:sz w:val="24"/>
        </w:rPr>
        <w:t>255</w:t>
      </w:r>
      <w:r>
        <w:rPr>
          <w:rFonts w:ascii="Times New Roman" w:hAnsi="Times New Roman"/>
          <w:color w:val="000000" w:themeColor="text1"/>
          <w:sz w:val="24"/>
        </w:rPr>
        <w:t>依次带入，找最值对应的被</w:t>
      </w:r>
      <w:proofErr w:type="gramStart"/>
      <w:r>
        <w:rPr>
          <w:rFonts w:ascii="Times New Roman" w:hAnsi="Times New Roman"/>
          <w:color w:val="000000" w:themeColor="text1"/>
          <w:sz w:val="24"/>
        </w:rPr>
        <w:t>带入值</w:t>
      </w:r>
      <w:proofErr w:type="gramEnd"/>
      <w:r>
        <w:rPr>
          <w:rFonts w:ascii="Times New Roman" w:hAnsi="Times New Roman"/>
          <w:color w:val="000000" w:themeColor="text1"/>
          <w:sz w:val="24"/>
        </w:rPr>
        <w:t>即为所求阈值，</w:t>
      </w:r>
      <w:r>
        <w:rPr>
          <w:rFonts w:ascii="Times New Roman" w:hAnsi="Times New Roman"/>
          <w:color w:val="000000" w:themeColor="text1"/>
          <w:sz w:val="24"/>
        </w:rPr>
        <w:t>3</w:t>
      </w:r>
      <w:r>
        <w:rPr>
          <w:rFonts w:ascii="Times New Roman" w:hAnsi="Times New Roman"/>
          <w:color w:val="000000" w:themeColor="text1"/>
          <w:sz w:val="24"/>
        </w:rPr>
        <w:t>）</w:t>
      </w:r>
      <w:r>
        <w:rPr>
          <w:rFonts w:ascii="Times New Roman" w:hAnsi="Times New Roman"/>
          <w:color w:val="000000" w:themeColor="text1"/>
          <w:sz w:val="24"/>
        </w:rPr>
        <w:t xml:space="preserve"> </w:t>
      </w:r>
      <w:r>
        <w:rPr>
          <w:rFonts w:ascii="Times New Roman" w:hAnsi="Times New Roman"/>
          <w:color w:val="000000" w:themeColor="text1"/>
          <w:sz w:val="24"/>
        </w:rPr>
        <w:t>迭代阈值分割：如图</w:t>
      </w:r>
      <w:r>
        <w:rPr>
          <w:rFonts w:ascii="Times New Roman" w:hAnsi="Times New Roman"/>
          <w:color w:val="000000" w:themeColor="text1"/>
          <w:sz w:val="24"/>
        </w:rPr>
        <w:t>1-</w:t>
      </w:r>
      <w:r>
        <w:rPr>
          <w:rFonts w:ascii="Times New Roman" w:hAnsi="Times New Roman" w:hint="eastAsia"/>
          <w:color w:val="000000" w:themeColor="text1"/>
          <w:sz w:val="24"/>
        </w:rPr>
        <w:t>6</w:t>
      </w:r>
      <w:r>
        <w:rPr>
          <w:rFonts w:ascii="Times New Roman" w:hAnsi="Times New Roman"/>
          <w:color w:val="000000" w:themeColor="text1"/>
          <w:sz w:val="24"/>
        </w:rPr>
        <w:t>迭代阈值分</w:t>
      </w:r>
      <w:r>
        <w:rPr>
          <w:rFonts w:ascii="Times New Roman" w:hAnsi="Times New Roman"/>
          <w:color w:val="000000" w:themeColor="text1"/>
          <w:sz w:val="24"/>
        </w:rPr>
        <w:lastRenderedPageBreak/>
        <w:t>割示意图所示，将最高点和最低点连线再现上一次做图像的垂线找</w:t>
      </w:r>
      <w:r>
        <w:rPr>
          <w:rFonts w:ascii="Times New Roman" w:hAnsi="Times New Roman"/>
          <w:color w:val="000000" w:themeColor="text1"/>
          <w:sz w:val="24"/>
        </w:rPr>
        <w:t>max</w:t>
      </w:r>
      <w:r>
        <w:rPr>
          <w:rFonts w:ascii="Times New Roman" w:hAnsi="Times New Roman"/>
          <w:color w:val="000000" w:themeColor="text1"/>
          <w:sz w:val="24"/>
        </w:rPr>
        <w:t>，</w:t>
      </w:r>
      <w:r>
        <w:rPr>
          <w:rFonts w:ascii="Times New Roman" w:hAnsi="Times New Roman"/>
          <w:color w:val="000000" w:themeColor="text1"/>
          <w:sz w:val="24"/>
        </w:rPr>
        <w:t>max</w:t>
      </w:r>
      <w:r>
        <w:rPr>
          <w:rFonts w:ascii="Times New Roman" w:hAnsi="Times New Roman"/>
          <w:color w:val="000000" w:themeColor="text1"/>
          <w:sz w:val="24"/>
        </w:rPr>
        <w:t>所对应的</w:t>
      </w:r>
      <w:proofErr w:type="gramStart"/>
      <w:r>
        <w:rPr>
          <w:rFonts w:ascii="Times New Roman" w:hAnsi="Times New Roman"/>
          <w:color w:val="000000" w:themeColor="text1"/>
          <w:sz w:val="24"/>
        </w:rPr>
        <w:t>像素值</w:t>
      </w:r>
      <w:proofErr w:type="gramEnd"/>
      <w:r>
        <w:rPr>
          <w:rFonts w:ascii="Times New Roman" w:hAnsi="Times New Roman"/>
          <w:color w:val="000000" w:themeColor="text1"/>
          <w:sz w:val="24"/>
        </w:rPr>
        <w:t>即为所求阈值。</w:t>
      </w:r>
      <w:r>
        <w:rPr>
          <w:rFonts w:ascii="Times New Roman" w:hAnsi="Times New Roman"/>
          <w:color w:val="000000" w:themeColor="text1"/>
          <w:sz w:val="24"/>
        </w:rPr>
        <w:t xml:space="preserve"> </w:t>
      </w:r>
    </w:p>
    <w:p w14:paraId="28D09004" w14:textId="77777777" w:rsidR="00CC2512" w:rsidRDefault="00705C2B">
      <w:pPr>
        <w:widowControl/>
        <w:numPr>
          <w:ilvl w:val="0"/>
          <w:numId w:val="8"/>
        </w:numPr>
        <w:spacing w:line="360" w:lineRule="auto"/>
        <w:ind w:firstLineChars="200" w:firstLine="480"/>
        <w:jc w:val="left"/>
        <w:rPr>
          <w:rFonts w:ascii="Times New Roman" w:hAnsi="Times New Roman"/>
          <w:color w:val="000000" w:themeColor="text1"/>
          <w:sz w:val="24"/>
        </w:rPr>
      </w:pPr>
      <w:r>
        <w:rPr>
          <w:rFonts w:ascii="Times New Roman" w:hAnsi="Times New Roman"/>
          <w:color w:val="000000" w:themeColor="text1"/>
          <w:sz w:val="24"/>
        </w:rPr>
        <w:t>基于区域的分割方法</w:t>
      </w:r>
    </w:p>
    <w:p w14:paraId="6431B02F" w14:textId="77777777" w:rsidR="00CC2512" w:rsidRDefault="00705C2B">
      <w:pPr>
        <w:widowControl/>
        <w:spacing w:line="360" w:lineRule="auto"/>
        <w:ind w:firstLineChars="200" w:firstLine="480"/>
        <w:jc w:val="left"/>
        <w:rPr>
          <w:rFonts w:ascii="Times New Roman" w:hAnsi="Times New Roman"/>
          <w:color w:val="000000" w:themeColor="text1"/>
          <w:sz w:val="24"/>
        </w:rPr>
      </w:pPr>
      <w:r>
        <w:rPr>
          <w:rFonts w:ascii="Times New Roman" w:hAnsi="Times New Roman"/>
          <w:color w:val="000000" w:themeColor="text1"/>
          <w:sz w:val="24"/>
        </w:rPr>
        <w:t>区域生长的基本思想是将具有相似性质的像素集合起来构成区域。具体先对每个需要分割的区域找一个种子像素作为生长的起点，然后将种子像素周围邻域中与种子像素有相同或相似性质的像素</w:t>
      </w:r>
      <w:r>
        <w:rPr>
          <w:rFonts w:ascii="Times New Roman" w:hAnsi="Times New Roman"/>
          <w:color w:val="000000" w:themeColor="text1"/>
          <w:sz w:val="24"/>
        </w:rPr>
        <w:t>(</w:t>
      </w:r>
      <w:r>
        <w:rPr>
          <w:rFonts w:ascii="Times New Roman" w:hAnsi="Times New Roman"/>
          <w:color w:val="000000" w:themeColor="text1"/>
          <w:sz w:val="24"/>
        </w:rPr>
        <w:t>根据某种事先确定的生长或相似准则来判定</w:t>
      </w:r>
      <w:r>
        <w:rPr>
          <w:rFonts w:ascii="Times New Roman" w:hAnsi="Times New Roman"/>
          <w:color w:val="000000" w:themeColor="text1"/>
          <w:sz w:val="24"/>
        </w:rPr>
        <w:t>)</w:t>
      </w:r>
      <w:r>
        <w:rPr>
          <w:rFonts w:ascii="Times New Roman" w:hAnsi="Times New Roman"/>
          <w:color w:val="000000" w:themeColor="text1"/>
          <w:sz w:val="24"/>
        </w:rPr>
        <w:t>合并到种子像素所在的区域中。将这些新像素当作新的种子像素继续进行上面的过程，直到再没有满足条件的像素可被包括进来。这样一个区域就长成了。区域生长需要选择一组能正确代表所需区域的种子像素，确定在生长过程中的相似性准则，制定让生长停止的条件或准则。区域生长法的优点是计算简单，对于较均匀的连通目标有较好的</w:t>
      </w:r>
      <w:r>
        <w:rPr>
          <w:rFonts w:ascii="Times New Roman" w:hAnsi="Times New Roman"/>
          <w:color w:val="000000" w:themeColor="text1"/>
          <w:sz w:val="24"/>
        </w:rPr>
        <w:t>分割效果。它的缺点是需要人为确定种子点，对噪声敏感，可能导致区域内有空洞。典型的基于区域的传统算法为分水岭算法：模拟地质，不断地自大坝，最终实现划分。算法思想：从一个固定的灰度</w:t>
      </w:r>
      <w:proofErr w:type="gramStart"/>
      <w:r>
        <w:rPr>
          <w:rFonts w:ascii="Times New Roman" w:hAnsi="Times New Roman"/>
          <w:color w:val="000000" w:themeColor="text1"/>
          <w:sz w:val="24"/>
        </w:rPr>
        <w:t>值开始</w:t>
      </w:r>
      <w:proofErr w:type="gramEnd"/>
      <w:r>
        <w:rPr>
          <w:rFonts w:ascii="Times New Roman" w:hAnsi="Times New Roman"/>
          <w:color w:val="000000" w:themeColor="text1"/>
          <w:sz w:val="24"/>
        </w:rPr>
        <w:t>不断向上增长；将像素点不断淹没，露出的</w:t>
      </w:r>
      <w:r>
        <w:rPr>
          <w:rFonts w:ascii="Times New Roman" w:hAnsi="Times New Roman"/>
          <w:color w:val="000000" w:themeColor="text1"/>
          <w:sz w:val="24"/>
        </w:rPr>
        <w:t>SKIZ</w:t>
      </w:r>
      <w:r>
        <w:rPr>
          <w:rFonts w:ascii="Times New Roman" w:hAnsi="Times New Roman"/>
          <w:color w:val="000000" w:themeColor="text1"/>
          <w:sz w:val="24"/>
        </w:rPr>
        <w:t>（某一点到各分区的距离都相同，则该点被单列出来不被非给任何一个区域）即为边界。</w:t>
      </w:r>
    </w:p>
    <w:p w14:paraId="6140E6E5" w14:textId="77777777" w:rsidR="00CC2512" w:rsidRDefault="00705C2B">
      <w:pPr>
        <w:widowControl/>
        <w:numPr>
          <w:ilvl w:val="0"/>
          <w:numId w:val="8"/>
        </w:numPr>
        <w:spacing w:line="360" w:lineRule="auto"/>
        <w:ind w:firstLineChars="200" w:firstLine="480"/>
        <w:jc w:val="left"/>
        <w:rPr>
          <w:rFonts w:ascii="Times New Roman" w:hAnsi="Times New Roman"/>
          <w:color w:val="000000" w:themeColor="text1"/>
          <w:sz w:val="24"/>
        </w:rPr>
      </w:pPr>
      <w:r>
        <w:rPr>
          <w:rFonts w:ascii="Times New Roman" w:hAnsi="Times New Roman"/>
          <w:color w:val="000000" w:themeColor="text1"/>
          <w:sz w:val="24"/>
        </w:rPr>
        <w:t>基于边缘的分割方法</w:t>
      </w:r>
    </w:p>
    <w:p w14:paraId="11E6C7A5" w14:textId="77777777" w:rsidR="00CC2512" w:rsidRDefault="00705C2B">
      <w:pPr>
        <w:widowControl/>
        <w:spacing w:line="360" w:lineRule="auto"/>
        <w:ind w:firstLineChars="200" w:firstLine="480"/>
        <w:jc w:val="left"/>
        <w:rPr>
          <w:rFonts w:ascii="Times New Roman" w:hAnsi="Times New Roman"/>
          <w:color w:val="000000" w:themeColor="text1"/>
          <w:sz w:val="24"/>
        </w:rPr>
      </w:pPr>
      <w:r>
        <w:rPr>
          <w:rFonts w:ascii="Times New Roman" w:hAnsi="Times New Roman"/>
          <w:color w:val="000000" w:themeColor="text1"/>
          <w:sz w:val="24"/>
        </w:rPr>
        <w:t>图像分割的一种重要途径是通过</w:t>
      </w:r>
      <w:r>
        <w:rPr>
          <w:rFonts w:ascii="Times New Roman" w:hAnsi="Times New Roman"/>
          <w:color w:val="000000" w:themeColor="text1"/>
          <w:sz w:val="24"/>
        </w:rPr>
        <w:fldChar w:fldCharType="begin"/>
      </w:r>
      <w:r>
        <w:rPr>
          <w:rFonts w:ascii="Times New Roman" w:hAnsi="Times New Roman"/>
          <w:color w:val="000000" w:themeColor="text1"/>
          <w:sz w:val="24"/>
        </w:rPr>
        <w:instrText xml:space="preserve"> HYPERLINK "https://baike.baidu.com/item/%E8%BE%B9%E7%BC%98%E6%A3%80%E6%B5%8B"</w:instrText>
      </w:r>
      <w:r>
        <w:rPr>
          <w:rFonts w:ascii="Times New Roman" w:hAnsi="Times New Roman"/>
          <w:color w:val="000000" w:themeColor="text1"/>
          <w:sz w:val="24"/>
        </w:rPr>
        <w:instrText xml:space="preserve"> \t "https://baike.baidu.com/item/%E5%9B%BE%E5%83%8F%E5%88%86%E5%89%B2/_blank" </w:instrText>
      </w:r>
      <w:r>
        <w:rPr>
          <w:rFonts w:ascii="Times New Roman" w:hAnsi="Times New Roman"/>
          <w:color w:val="000000" w:themeColor="text1"/>
          <w:sz w:val="24"/>
        </w:rPr>
        <w:fldChar w:fldCharType="separate"/>
      </w:r>
      <w:r>
        <w:rPr>
          <w:rFonts w:ascii="Times New Roman" w:hAnsi="Times New Roman"/>
          <w:color w:val="000000" w:themeColor="text1"/>
          <w:sz w:val="24"/>
        </w:rPr>
        <w:t>边缘检测</w:t>
      </w:r>
      <w:r>
        <w:rPr>
          <w:rFonts w:ascii="Times New Roman" w:hAnsi="Times New Roman"/>
          <w:color w:val="000000" w:themeColor="text1"/>
          <w:sz w:val="24"/>
        </w:rPr>
        <w:fldChar w:fldCharType="end"/>
      </w:r>
      <w:r>
        <w:rPr>
          <w:rFonts w:ascii="Times New Roman" w:hAnsi="Times New Roman"/>
          <w:color w:val="000000" w:themeColor="text1"/>
          <w:sz w:val="24"/>
        </w:rPr>
        <w:t>，即检测灰度级或者结构具有突变的地方，表明一个区域的终结，也是另一个区域开始的地方。这种</w:t>
      </w:r>
      <w:hyperlink r:id="rId43" w:tgtFrame="https://baike.baidu.com/item/%E5%9B%BE%E5%83%8F%E5%88%86%E5%89%B2/_blank" w:history="1">
        <w:r>
          <w:rPr>
            <w:rFonts w:ascii="Times New Roman" w:hAnsi="Times New Roman"/>
            <w:color w:val="000000" w:themeColor="text1"/>
            <w:sz w:val="24"/>
          </w:rPr>
          <w:t>不连续性</w:t>
        </w:r>
      </w:hyperlink>
      <w:r>
        <w:rPr>
          <w:rFonts w:ascii="Times New Roman" w:hAnsi="Times New Roman"/>
          <w:color w:val="000000" w:themeColor="text1"/>
          <w:sz w:val="24"/>
        </w:rPr>
        <w:t>称为边缘。不同的图像灰度不同，边界</w:t>
      </w:r>
      <w:proofErr w:type="gramStart"/>
      <w:r>
        <w:rPr>
          <w:rFonts w:ascii="Times New Roman" w:hAnsi="Times New Roman"/>
          <w:color w:val="000000" w:themeColor="text1"/>
          <w:sz w:val="24"/>
        </w:rPr>
        <w:t>处一般</w:t>
      </w:r>
      <w:proofErr w:type="gramEnd"/>
      <w:r>
        <w:rPr>
          <w:rFonts w:ascii="Times New Roman" w:hAnsi="Times New Roman"/>
          <w:color w:val="000000" w:themeColor="text1"/>
          <w:sz w:val="24"/>
        </w:rPr>
        <w:t>有明显的边缘，利用此特征可以分割图像。区域生长法的优点是边缘定位准确；速度快。它的缺点是不能保证边缘的连续性和封闭性；在高细节区域存在大量的碎边缘，难以形成一个大区域，但是又不宜将高细节区域分成小碎片。</w:t>
      </w:r>
    </w:p>
    <w:p w14:paraId="5D85C05C" w14:textId="77777777" w:rsidR="00CC2512" w:rsidRDefault="00705C2B">
      <w:pPr>
        <w:pStyle w:val="3"/>
        <w:ind w:firstLineChars="200" w:firstLine="643"/>
        <w:rPr>
          <w:rFonts w:ascii="Times New Roman" w:hAnsi="Times New Roman"/>
        </w:rPr>
      </w:pPr>
      <w:bookmarkStart w:id="57" w:name="_Toc11576"/>
      <w:bookmarkStart w:id="58" w:name="_Toc28494"/>
      <w:bookmarkStart w:id="59" w:name="_Toc4572"/>
      <w:r>
        <w:rPr>
          <w:rFonts w:ascii="Times New Roman" w:hAnsi="Times New Roman"/>
        </w:rPr>
        <w:t>1.4.2</w:t>
      </w:r>
      <w:r>
        <w:rPr>
          <w:rFonts w:ascii="Times New Roman" w:hAnsi="Times New Roman"/>
        </w:rPr>
        <w:t>图像分割的深度学习</w:t>
      </w:r>
      <w:bookmarkEnd w:id="57"/>
      <w:bookmarkEnd w:id="58"/>
      <w:r>
        <w:rPr>
          <w:rFonts w:ascii="Times New Roman" w:hAnsi="Times New Roman" w:hint="eastAsia"/>
        </w:rPr>
        <w:t>方法</w:t>
      </w:r>
      <w:bookmarkEnd w:id="59"/>
    </w:p>
    <w:p w14:paraId="6F3164D5" w14:textId="77777777" w:rsidR="00CC2512" w:rsidRDefault="00705C2B">
      <w:pPr>
        <w:jc w:val="center"/>
      </w:pPr>
      <w:r>
        <w:rPr>
          <w:noProof/>
        </w:rPr>
        <w:drawing>
          <wp:inline distT="0" distB="0" distL="114300" distR="114300" wp14:anchorId="5C313C33" wp14:editId="67DF511C">
            <wp:extent cx="5205730" cy="1155700"/>
            <wp:effectExtent l="0" t="0" r="13970" b="6350"/>
            <wp:docPr id="1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
                    <pic:cNvPicPr>
                      <a:picLocks noChangeAspect="1"/>
                    </pic:cNvPicPr>
                  </pic:nvPicPr>
                  <pic:blipFill>
                    <a:blip r:embed="rId44"/>
                    <a:srcRect l="723" r="542"/>
                    <a:stretch>
                      <a:fillRect/>
                    </a:stretch>
                  </pic:blipFill>
                  <pic:spPr>
                    <a:xfrm>
                      <a:off x="0" y="0"/>
                      <a:ext cx="5205730" cy="1155700"/>
                    </a:xfrm>
                    <a:prstGeom prst="rect">
                      <a:avLst/>
                    </a:prstGeom>
                    <a:noFill/>
                    <a:ln>
                      <a:noFill/>
                    </a:ln>
                  </pic:spPr>
                </pic:pic>
              </a:graphicData>
            </a:graphic>
          </wp:inline>
        </w:drawing>
      </w:r>
    </w:p>
    <w:p w14:paraId="54F6304B" w14:textId="77777777" w:rsidR="00CC2512" w:rsidRDefault="00705C2B">
      <w:pPr>
        <w:jc w:val="center"/>
      </w:pPr>
      <w:r>
        <w:rPr>
          <w:rFonts w:hint="eastAsia"/>
        </w:rPr>
        <w:t>图</w:t>
      </w:r>
      <w:r>
        <w:rPr>
          <w:rFonts w:hint="eastAsia"/>
        </w:rPr>
        <w:t>1-7 CNN</w:t>
      </w:r>
      <w:r>
        <w:rPr>
          <w:rFonts w:hint="eastAsia"/>
        </w:rPr>
        <w:t>基本结构</w:t>
      </w:r>
    </w:p>
    <w:p w14:paraId="03A7A343" w14:textId="77777777" w:rsidR="00CC2512" w:rsidRDefault="00CC2512">
      <w:pPr>
        <w:jc w:val="center"/>
      </w:pPr>
    </w:p>
    <w:p w14:paraId="512EF809" w14:textId="77777777" w:rsidR="00CC2512" w:rsidRDefault="00705C2B">
      <w:pPr>
        <w:jc w:val="center"/>
      </w:pPr>
      <w:r>
        <w:rPr>
          <w:noProof/>
        </w:rPr>
        <w:lastRenderedPageBreak/>
        <w:drawing>
          <wp:inline distT="0" distB="0" distL="114300" distR="114300" wp14:anchorId="7D377E2D" wp14:editId="54F090D6">
            <wp:extent cx="3938270" cy="1934845"/>
            <wp:effectExtent l="0" t="0" r="5080" b="8255"/>
            <wp:docPr id="1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
                    <pic:cNvPicPr>
                      <a:picLocks noChangeAspect="1"/>
                    </pic:cNvPicPr>
                  </pic:nvPicPr>
                  <pic:blipFill>
                    <a:blip r:embed="rId45"/>
                    <a:stretch>
                      <a:fillRect/>
                    </a:stretch>
                  </pic:blipFill>
                  <pic:spPr>
                    <a:xfrm>
                      <a:off x="0" y="0"/>
                      <a:ext cx="3938270" cy="1934845"/>
                    </a:xfrm>
                    <a:prstGeom prst="rect">
                      <a:avLst/>
                    </a:prstGeom>
                    <a:noFill/>
                    <a:ln>
                      <a:noFill/>
                    </a:ln>
                  </pic:spPr>
                </pic:pic>
              </a:graphicData>
            </a:graphic>
          </wp:inline>
        </w:drawing>
      </w:r>
    </w:p>
    <w:p w14:paraId="11EE620A" w14:textId="77777777" w:rsidR="00CC2512" w:rsidRDefault="00705C2B">
      <w:pPr>
        <w:jc w:val="center"/>
      </w:pPr>
      <w:r>
        <w:rPr>
          <w:rFonts w:hint="eastAsia"/>
        </w:rPr>
        <w:t>图</w:t>
      </w:r>
      <w:r>
        <w:rPr>
          <w:rFonts w:hint="eastAsia"/>
        </w:rPr>
        <w:t>1-8 FCN</w:t>
      </w:r>
      <w:r>
        <w:rPr>
          <w:rFonts w:hint="eastAsia"/>
        </w:rPr>
        <w:t>示意图</w:t>
      </w:r>
    </w:p>
    <w:p w14:paraId="0133DB46" w14:textId="77777777" w:rsidR="00CC2512" w:rsidRDefault="00705C2B">
      <w:pPr>
        <w:widowControl/>
        <w:spacing w:line="360" w:lineRule="auto"/>
        <w:ind w:firstLineChars="200" w:firstLine="480"/>
        <w:jc w:val="left"/>
        <w:rPr>
          <w:rFonts w:ascii="宋体" w:hAnsi="宋体" w:cs="宋体"/>
          <w:sz w:val="24"/>
        </w:rPr>
      </w:pPr>
      <w:bookmarkStart w:id="60" w:name="_Toc10360"/>
      <w:r>
        <w:rPr>
          <w:rFonts w:ascii="Times New Roman" w:hAnsi="Times New Roman" w:hint="eastAsia"/>
          <w:color w:val="000000" w:themeColor="text1"/>
          <w:sz w:val="24"/>
        </w:rPr>
        <w:t xml:space="preserve">Shervin </w:t>
      </w:r>
      <w:proofErr w:type="spellStart"/>
      <w:r>
        <w:rPr>
          <w:rFonts w:ascii="Times New Roman" w:hAnsi="Times New Roman" w:hint="eastAsia"/>
          <w:color w:val="000000" w:themeColor="text1"/>
          <w:sz w:val="24"/>
        </w:rPr>
        <w:t>Minaee</w:t>
      </w:r>
      <w:proofErr w:type="spellEnd"/>
      <w:r>
        <w:rPr>
          <w:rFonts w:ascii="Times New Roman" w:hAnsi="Times New Roman" w:hint="eastAsia"/>
          <w:color w:val="000000" w:themeColor="text1"/>
          <w:sz w:val="24"/>
        </w:rPr>
        <w:t>等人在论文</w:t>
      </w:r>
      <w:r>
        <w:rPr>
          <w:rFonts w:ascii="Times New Roman" w:hAnsi="Times New Roman" w:hint="eastAsia"/>
          <w:color w:val="000000" w:themeColor="text1"/>
          <w:sz w:val="24"/>
          <w:vertAlign w:val="superscript"/>
        </w:rPr>
        <w:t>[4]</w:t>
      </w:r>
      <w:r>
        <w:rPr>
          <w:rFonts w:ascii="Times New Roman" w:hAnsi="Times New Roman" w:hint="eastAsia"/>
          <w:color w:val="000000" w:themeColor="text1"/>
          <w:sz w:val="24"/>
        </w:rPr>
        <w:t>中指出，基于深度学习的</w:t>
      </w:r>
      <w:r>
        <w:rPr>
          <w:rFonts w:ascii="Times New Roman" w:hAnsi="Times New Roman"/>
          <w:color w:val="000000" w:themeColor="text1"/>
          <w:sz w:val="24"/>
        </w:rPr>
        <w:t>神经网络</w:t>
      </w:r>
      <w:r>
        <w:rPr>
          <w:rFonts w:ascii="Times New Roman" w:hAnsi="Times New Roman" w:hint="eastAsia"/>
          <w:color w:val="000000" w:themeColor="text1"/>
          <w:sz w:val="24"/>
        </w:rPr>
        <w:t>有很多，例如：卷积神经网络</w:t>
      </w:r>
      <w:r>
        <w:rPr>
          <w:rFonts w:ascii="Times New Roman" w:hAnsi="Times New Roman" w:hint="eastAsia"/>
          <w:color w:val="000000" w:themeColor="text1"/>
          <w:sz w:val="24"/>
        </w:rPr>
        <w:t>CNN</w:t>
      </w:r>
      <w:r>
        <w:rPr>
          <w:rFonts w:ascii="Times New Roman" w:hAnsi="Times New Roman" w:hint="eastAsia"/>
          <w:color w:val="000000" w:themeColor="text1"/>
          <w:sz w:val="24"/>
        </w:rPr>
        <w:t>（</w:t>
      </w:r>
      <w:r>
        <w:rPr>
          <w:rFonts w:ascii="Times New Roman" w:hAnsi="Times New Roman" w:hint="eastAsia"/>
          <w:color w:val="000000" w:themeColor="text1"/>
          <w:sz w:val="24"/>
        </w:rPr>
        <w:t>Convolutional Neural Network</w:t>
      </w:r>
      <w:r>
        <w:rPr>
          <w:rFonts w:ascii="Times New Roman" w:hAnsi="Times New Roman" w:hint="eastAsia"/>
          <w:color w:val="000000" w:themeColor="text1"/>
          <w:sz w:val="24"/>
        </w:rPr>
        <w:t>）、</w:t>
      </w:r>
      <w:r>
        <w:rPr>
          <w:rFonts w:ascii="Times New Roman" w:hAnsi="Times New Roman" w:hint="eastAsia"/>
          <w:color w:val="000000" w:themeColor="text1"/>
          <w:sz w:val="24"/>
        </w:rPr>
        <w:t>全卷积神经网络</w:t>
      </w:r>
      <w:r>
        <w:rPr>
          <w:rFonts w:ascii="Times New Roman" w:hAnsi="Times New Roman" w:hint="eastAsia"/>
          <w:color w:val="000000" w:themeColor="text1"/>
          <w:sz w:val="24"/>
        </w:rPr>
        <w:t>FCN</w:t>
      </w:r>
      <w:r>
        <w:rPr>
          <w:rFonts w:ascii="Times New Roman" w:hAnsi="Times New Roman" w:hint="eastAsia"/>
          <w:color w:val="000000" w:themeColor="text1"/>
          <w:sz w:val="24"/>
        </w:rPr>
        <w:t>（</w:t>
      </w:r>
      <w:r>
        <w:rPr>
          <w:rFonts w:ascii="Times New Roman" w:hAnsi="Times New Roman" w:hint="eastAsia"/>
          <w:color w:val="000000" w:themeColor="text1"/>
          <w:sz w:val="24"/>
        </w:rPr>
        <w:t>Fully Convolutional Networks</w:t>
      </w:r>
      <w:r>
        <w:rPr>
          <w:rFonts w:ascii="Times New Roman" w:hAnsi="Times New Roman" w:hint="eastAsia"/>
          <w:color w:val="000000" w:themeColor="text1"/>
          <w:sz w:val="24"/>
        </w:rPr>
        <w:t>）、</w:t>
      </w:r>
      <w:r>
        <w:rPr>
          <w:rFonts w:ascii="Times New Roman" w:hAnsi="Times New Roman"/>
          <w:color w:val="000000" w:themeColor="text1"/>
          <w:sz w:val="24"/>
        </w:rPr>
        <w:t>循环神经网络</w:t>
      </w:r>
      <w:r>
        <w:rPr>
          <w:rFonts w:ascii="Times New Roman" w:hAnsi="Times New Roman"/>
          <w:color w:val="000000" w:themeColor="text1"/>
          <w:sz w:val="24"/>
        </w:rPr>
        <w:t>RNN</w:t>
      </w:r>
      <w:r>
        <w:rPr>
          <w:rFonts w:ascii="Times New Roman" w:hAnsi="Times New Roman" w:hint="eastAsia"/>
          <w:color w:val="000000" w:themeColor="text1"/>
          <w:sz w:val="24"/>
        </w:rPr>
        <w:t>（</w:t>
      </w:r>
      <w:r>
        <w:rPr>
          <w:rFonts w:ascii="Times New Roman" w:hAnsi="Times New Roman" w:hint="eastAsia"/>
          <w:color w:val="000000" w:themeColor="text1"/>
          <w:sz w:val="24"/>
        </w:rPr>
        <w:t>Recurrent Neural Network</w:t>
      </w:r>
      <w:r>
        <w:rPr>
          <w:rFonts w:ascii="Times New Roman" w:hAnsi="Times New Roman" w:hint="eastAsia"/>
          <w:color w:val="000000" w:themeColor="text1"/>
          <w:sz w:val="24"/>
        </w:rPr>
        <w:t>）、</w:t>
      </w:r>
      <w:r>
        <w:rPr>
          <w:rFonts w:ascii="Times New Roman" w:hAnsi="Times New Roman"/>
          <w:color w:val="000000" w:themeColor="text1"/>
          <w:sz w:val="24"/>
        </w:rPr>
        <w:t>长短时记忆</w:t>
      </w:r>
      <w:r>
        <w:rPr>
          <w:rFonts w:ascii="Times New Roman" w:hAnsi="Times New Roman"/>
          <w:color w:val="000000" w:themeColor="text1"/>
          <w:sz w:val="24"/>
        </w:rPr>
        <w:t>LSTM</w:t>
      </w:r>
      <w:r>
        <w:rPr>
          <w:rFonts w:ascii="Times New Roman" w:hAnsi="Times New Roman" w:hint="eastAsia"/>
          <w:color w:val="000000" w:themeColor="text1"/>
          <w:sz w:val="24"/>
        </w:rPr>
        <w:t>（</w:t>
      </w:r>
      <w:r>
        <w:rPr>
          <w:rFonts w:ascii="Times New Roman" w:hAnsi="Times New Roman" w:hint="eastAsia"/>
          <w:color w:val="000000" w:themeColor="text1"/>
          <w:sz w:val="24"/>
        </w:rPr>
        <w:t>Long Short Term Memory</w:t>
      </w:r>
      <w:r>
        <w:rPr>
          <w:rFonts w:ascii="Times New Roman" w:hAnsi="Times New Roman" w:hint="eastAsia"/>
          <w:color w:val="000000" w:themeColor="text1"/>
          <w:sz w:val="24"/>
        </w:rPr>
        <w:t>）、</w:t>
      </w:r>
      <w:r>
        <w:rPr>
          <w:rFonts w:ascii="Times New Roman" w:hAnsi="Times New Roman"/>
          <w:color w:val="000000" w:themeColor="text1"/>
          <w:sz w:val="24"/>
        </w:rPr>
        <w:t>编码器</w:t>
      </w:r>
      <w:r>
        <w:rPr>
          <w:rFonts w:ascii="Times New Roman" w:hAnsi="Times New Roman"/>
          <w:color w:val="000000" w:themeColor="text1"/>
          <w:sz w:val="24"/>
        </w:rPr>
        <w:t>-</w:t>
      </w:r>
      <w:r>
        <w:rPr>
          <w:rFonts w:ascii="Times New Roman" w:hAnsi="Times New Roman"/>
          <w:color w:val="000000" w:themeColor="text1"/>
          <w:sz w:val="24"/>
        </w:rPr>
        <w:t>解码器和自动编码器模型</w:t>
      </w:r>
      <w:r>
        <w:rPr>
          <w:rFonts w:ascii="Times New Roman" w:hAnsi="Times New Roman" w:hint="eastAsia"/>
          <w:color w:val="000000" w:themeColor="text1"/>
          <w:sz w:val="24"/>
        </w:rPr>
        <w:t>、</w:t>
      </w:r>
      <w:r>
        <w:rPr>
          <w:rFonts w:ascii="Times New Roman" w:hAnsi="Times New Roman"/>
          <w:color w:val="000000" w:themeColor="text1"/>
          <w:sz w:val="24"/>
        </w:rPr>
        <w:t>生成对抗网络</w:t>
      </w:r>
      <w:r>
        <w:rPr>
          <w:rFonts w:ascii="Times New Roman" w:hAnsi="Times New Roman"/>
          <w:color w:val="000000" w:themeColor="text1"/>
          <w:sz w:val="24"/>
        </w:rPr>
        <w:t>GAN</w:t>
      </w:r>
      <w:r>
        <w:rPr>
          <w:rFonts w:ascii="Times New Roman" w:hAnsi="Times New Roman" w:hint="eastAsia"/>
          <w:color w:val="000000" w:themeColor="text1"/>
          <w:sz w:val="24"/>
        </w:rPr>
        <w:t>（</w:t>
      </w:r>
      <w:r>
        <w:rPr>
          <w:rFonts w:ascii="Times New Roman" w:hAnsi="Times New Roman" w:hint="eastAsia"/>
          <w:color w:val="000000" w:themeColor="text1"/>
          <w:sz w:val="24"/>
        </w:rPr>
        <w:t xml:space="preserve">Generative </w:t>
      </w:r>
      <w:r>
        <w:rPr>
          <w:rFonts w:ascii="Times New Roman" w:hAnsi="Times New Roman" w:hint="eastAsia"/>
          <w:color w:val="000000" w:themeColor="text1"/>
          <w:sz w:val="24"/>
        </w:rPr>
        <w:t xml:space="preserve">Adversarial </w:t>
      </w:r>
      <w:r>
        <w:rPr>
          <w:rFonts w:ascii="Times New Roman" w:hAnsi="Times New Roman" w:hint="eastAsia"/>
          <w:color w:val="000000" w:themeColor="text1"/>
          <w:sz w:val="24"/>
        </w:rPr>
        <w:t>Network</w:t>
      </w:r>
      <w:r>
        <w:rPr>
          <w:rFonts w:ascii="Times New Roman" w:hAnsi="Times New Roman" w:hint="eastAsia"/>
          <w:color w:val="000000" w:themeColor="text1"/>
          <w:sz w:val="24"/>
        </w:rPr>
        <w:t>）、迁移学习。这里主要介绍</w:t>
      </w:r>
      <w:r>
        <w:rPr>
          <w:rFonts w:ascii="Times New Roman" w:hAnsi="Times New Roman" w:hint="eastAsia"/>
          <w:color w:val="000000" w:themeColor="text1"/>
          <w:sz w:val="24"/>
        </w:rPr>
        <w:t>CNN</w:t>
      </w:r>
      <w:r>
        <w:rPr>
          <w:rFonts w:ascii="Times New Roman" w:hAnsi="Times New Roman" w:hint="eastAsia"/>
          <w:color w:val="000000" w:themeColor="text1"/>
          <w:sz w:val="24"/>
        </w:rPr>
        <w:t>和</w:t>
      </w:r>
      <w:r>
        <w:rPr>
          <w:rFonts w:ascii="Times New Roman" w:hAnsi="Times New Roman" w:hint="eastAsia"/>
          <w:color w:val="000000" w:themeColor="text1"/>
          <w:sz w:val="24"/>
        </w:rPr>
        <w:t>FCN</w:t>
      </w:r>
      <w:r>
        <w:rPr>
          <w:rFonts w:ascii="Times New Roman" w:hAnsi="Times New Roman" w:hint="eastAsia"/>
          <w:color w:val="000000" w:themeColor="text1"/>
          <w:sz w:val="24"/>
        </w:rPr>
        <w:t>，与</w:t>
      </w:r>
      <w:r>
        <w:rPr>
          <w:rFonts w:ascii="Times New Roman" w:hAnsi="Times New Roman" w:hint="eastAsia"/>
          <w:color w:val="000000" w:themeColor="text1"/>
          <w:sz w:val="24"/>
        </w:rPr>
        <w:t>CNN</w:t>
      </w:r>
      <w:r>
        <w:rPr>
          <w:rFonts w:ascii="Times New Roman" w:hAnsi="Times New Roman" w:hint="eastAsia"/>
          <w:color w:val="000000" w:themeColor="text1"/>
          <w:sz w:val="24"/>
        </w:rPr>
        <w:t>相比</w:t>
      </w:r>
      <w:r>
        <w:rPr>
          <w:rFonts w:ascii="Times New Roman" w:hAnsi="Times New Roman" w:hint="eastAsia"/>
          <w:color w:val="000000" w:themeColor="text1"/>
          <w:sz w:val="24"/>
        </w:rPr>
        <w:t>FCN</w:t>
      </w:r>
      <w:r>
        <w:rPr>
          <w:rFonts w:ascii="宋体" w:hAnsi="宋体" w:cs="宋体"/>
          <w:sz w:val="24"/>
        </w:rPr>
        <w:t>使用全卷积层代替</w:t>
      </w:r>
      <w:r>
        <w:rPr>
          <w:rFonts w:ascii="Times New Roman" w:hAnsi="Times New Roman" w:hint="eastAsia"/>
          <w:color w:val="000000" w:themeColor="text1"/>
          <w:sz w:val="24"/>
        </w:rPr>
        <w:fldChar w:fldCharType="begin"/>
      </w:r>
      <w:r>
        <w:rPr>
          <w:rFonts w:ascii="Times New Roman" w:hAnsi="Times New Roman" w:hint="eastAsia"/>
          <w:color w:val="000000" w:themeColor="text1"/>
          <w:sz w:val="24"/>
        </w:rPr>
        <w:instrText xml:space="preserve"> HYPERLINK "https://so.csdn.net/so/search?q=%E5%85%A8%E8%BF%9E%E6%8E%A5%E5%B1%82&amp;spm=1001.2101.3001.7020" \t "https://blog.csdn.net/qinxin_ni/article/details/_blank" </w:instrText>
      </w:r>
      <w:r>
        <w:rPr>
          <w:rFonts w:ascii="Times New Roman" w:hAnsi="Times New Roman" w:hint="eastAsia"/>
          <w:color w:val="000000" w:themeColor="text1"/>
          <w:sz w:val="24"/>
        </w:rPr>
        <w:fldChar w:fldCharType="separate"/>
      </w:r>
      <w:r>
        <w:rPr>
          <w:rFonts w:ascii="Times New Roman" w:hAnsi="Times New Roman" w:hint="eastAsia"/>
          <w:color w:val="000000" w:themeColor="text1"/>
          <w:sz w:val="24"/>
        </w:rPr>
        <w:t>全连接层</w:t>
      </w:r>
      <w:r>
        <w:rPr>
          <w:rFonts w:ascii="Times New Roman" w:hAnsi="Times New Roman" w:hint="eastAsia"/>
          <w:color w:val="000000" w:themeColor="text1"/>
          <w:sz w:val="24"/>
        </w:rPr>
        <w:fldChar w:fldCharType="end"/>
      </w:r>
      <w:r>
        <w:rPr>
          <w:rFonts w:ascii="Times New Roman" w:hAnsi="Times New Roman" w:hint="eastAsia"/>
          <w:color w:val="000000" w:themeColor="text1"/>
          <w:sz w:val="24"/>
        </w:rPr>
        <w:t>。</w:t>
      </w:r>
      <w:r>
        <w:rPr>
          <w:rFonts w:ascii="宋体" w:hAnsi="宋体" w:cs="宋体"/>
          <w:sz w:val="24"/>
        </w:rPr>
        <w:t>全连接层</w:t>
      </w:r>
      <w:r>
        <w:rPr>
          <w:rFonts w:ascii="宋体" w:hAnsi="宋体" w:cs="宋体" w:hint="eastAsia"/>
          <w:sz w:val="24"/>
        </w:rPr>
        <w:t>在</w:t>
      </w:r>
      <w:r>
        <w:rPr>
          <w:rFonts w:ascii="宋体" w:hAnsi="宋体" w:cs="宋体"/>
          <w:sz w:val="24"/>
        </w:rPr>
        <w:t>训练时输入节点个数是固定的，如果输入节点发生变化就会报错（以后解决了），使用全卷积代替全连接层可以不用对于图片大小做规定</w:t>
      </w:r>
      <w:r>
        <w:rPr>
          <w:rFonts w:ascii="宋体" w:hAnsi="宋体" w:cs="宋体" w:hint="eastAsia"/>
          <w:sz w:val="24"/>
        </w:rPr>
        <w:t>、</w:t>
      </w:r>
      <w:r>
        <w:rPr>
          <w:rFonts w:ascii="宋体" w:hAnsi="宋体" w:cs="宋体"/>
          <w:sz w:val="24"/>
        </w:rPr>
        <w:t>如果使用全连接</w:t>
      </w:r>
      <w:proofErr w:type="gramStart"/>
      <w:r>
        <w:rPr>
          <w:rFonts w:ascii="宋体" w:hAnsi="宋体" w:cs="宋体"/>
          <w:sz w:val="24"/>
        </w:rPr>
        <w:t>层结果</w:t>
      </w:r>
      <w:proofErr w:type="gramEnd"/>
      <w:r>
        <w:rPr>
          <w:rFonts w:ascii="Times New Roman" w:hAnsi="Times New Roman" w:hint="eastAsia"/>
          <w:color w:val="000000" w:themeColor="text1"/>
          <w:sz w:val="24"/>
        </w:rPr>
        <w:t>是一个</w:t>
      </w:r>
      <w:hyperlink r:id="rId46" w:tgtFrame="https://blog.csdn.net/qinxin_ni/article/details/_blank" w:history="1">
        <w:r>
          <w:rPr>
            <w:rFonts w:ascii="Times New Roman" w:hAnsi="Times New Roman" w:hint="eastAsia"/>
            <w:color w:val="000000" w:themeColor="text1"/>
            <w:sz w:val="24"/>
          </w:rPr>
          <w:t>柱状图</w:t>
        </w:r>
      </w:hyperlink>
      <w:r>
        <w:rPr>
          <w:rFonts w:ascii="Times New Roman" w:hAnsi="Times New Roman" w:hint="eastAsia"/>
          <w:color w:val="000000" w:themeColor="text1"/>
          <w:sz w:val="24"/>
        </w:rPr>
        <w:t>的形式（向量），但是使用全卷积代替全连</w:t>
      </w:r>
      <w:r>
        <w:rPr>
          <w:rFonts w:ascii="Times New Roman" w:hAnsi="Times New Roman" w:hint="eastAsia"/>
          <w:color w:val="000000" w:themeColor="text1"/>
          <w:sz w:val="24"/>
        </w:rPr>
        <w:t>接得到的结果是一个</w:t>
      </w:r>
      <w:r>
        <w:rPr>
          <w:rFonts w:ascii="Times New Roman" w:hAnsi="Times New Roman" w:hint="eastAsia"/>
          <w:color w:val="000000" w:themeColor="text1"/>
          <w:sz w:val="24"/>
        </w:rPr>
        <w:t>2D</w:t>
      </w:r>
      <w:r>
        <w:rPr>
          <w:rFonts w:ascii="Times New Roman" w:hAnsi="Times New Roman" w:hint="eastAsia"/>
          <w:color w:val="000000" w:themeColor="text1"/>
          <w:sz w:val="24"/>
        </w:rPr>
        <w:t>的形式，可以将其可视化为一个</w:t>
      </w:r>
      <w:r>
        <w:rPr>
          <w:rFonts w:ascii="Times New Roman" w:hAnsi="Times New Roman" w:hint="eastAsia"/>
          <w:color w:val="000000" w:themeColor="text1"/>
          <w:sz w:val="24"/>
        </w:rPr>
        <w:t>heatmap</w:t>
      </w:r>
      <w:r>
        <w:rPr>
          <w:rFonts w:ascii="Times New Roman" w:hAnsi="Times New Roman" w:hint="eastAsia"/>
          <w:color w:val="000000" w:themeColor="text1"/>
          <w:sz w:val="24"/>
        </w:rPr>
        <w:t>形式（热力图</w:t>
      </w:r>
      <w:r>
        <w:rPr>
          <w:rFonts w:ascii="Times New Roman" w:hAnsi="Times New Roman" w:hint="eastAsia"/>
          <w:color w:val="000000" w:themeColor="text1"/>
          <w:sz w:val="24"/>
        </w:rPr>
        <w:t>,</w:t>
      </w:r>
      <w:r>
        <w:rPr>
          <w:rFonts w:ascii="Times New Roman" w:hAnsi="Times New Roman" w:hint="eastAsia"/>
          <w:color w:val="000000" w:themeColor="text1"/>
          <w:sz w:val="24"/>
        </w:rPr>
        <w:t>在目标检测的图像处理中</w:t>
      </w:r>
      <w:r>
        <w:rPr>
          <w:rFonts w:ascii="Times New Roman" w:hAnsi="Times New Roman" w:hint="eastAsia"/>
          <w:color w:val="000000" w:themeColor="text1"/>
          <w:sz w:val="24"/>
        </w:rPr>
        <w:t>,</w:t>
      </w:r>
      <w:r>
        <w:rPr>
          <w:rFonts w:ascii="Times New Roman" w:hAnsi="Times New Roman" w:hint="eastAsia"/>
          <w:color w:val="000000" w:themeColor="text1"/>
          <w:sz w:val="24"/>
        </w:rPr>
        <w:t>采用二维高斯核来表示关键点）</w:t>
      </w:r>
      <w:r>
        <w:rPr>
          <w:rFonts w:ascii="宋体" w:hAnsi="宋体" w:cs="宋体" w:hint="eastAsia"/>
          <w:sz w:val="24"/>
        </w:rPr>
        <w:t>。</w:t>
      </w:r>
    </w:p>
    <w:p w14:paraId="3D6FC467" w14:textId="77777777" w:rsidR="00CC2512" w:rsidRDefault="00705C2B">
      <w:pPr>
        <w:widowControl/>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w:t>
      </w:r>
      <w:r>
        <w:rPr>
          <w:rFonts w:ascii="Times New Roman" w:hAnsi="Times New Roman" w:hint="eastAsia"/>
          <w:color w:val="000000" w:themeColor="text1"/>
          <w:sz w:val="24"/>
        </w:rPr>
        <w:t>1</w:t>
      </w:r>
      <w:r>
        <w:rPr>
          <w:rFonts w:ascii="Times New Roman" w:hAnsi="Times New Roman" w:hint="eastAsia"/>
          <w:color w:val="000000" w:themeColor="text1"/>
          <w:sz w:val="24"/>
        </w:rPr>
        <w:t>）</w:t>
      </w:r>
      <w:r>
        <w:rPr>
          <w:rFonts w:ascii="Times New Roman" w:hAnsi="Times New Roman" w:hint="eastAsia"/>
          <w:color w:val="000000" w:themeColor="text1"/>
          <w:sz w:val="24"/>
        </w:rPr>
        <w:t>CNN</w:t>
      </w:r>
    </w:p>
    <w:p w14:paraId="03CE7133" w14:textId="77777777" w:rsidR="00CC2512" w:rsidRDefault="00705C2B">
      <w:pPr>
        <w:widowControl/>
        <w:spacing w:line="360" w:lineRule="auto"/>
        <w:ind w:firstLineChars="200" w:firstLine="480"/>
        <w:jc w:val="left"/>
        <w:rPr>
          <w:rFonts w:ascii="Times New Roman" w:hAnsi="Times New Roman"/>
          <w:color w:val="000000" w:themeColor="text1"/>
          <w:sz w:val="24"/>
        </w:rPr>
      </w:pPr>
      <w:r>
        <w:rPr>
          <w:rFonts w:ascii="Times New Roman" w:hAnsi="Times New Roman"/>
          <w:color w:val="000000" w:themeColor="text1"/>
          <w:sz w:val="24"/>
        </w:rPr>
        <w:t>CNN</w:t>
      </w:r>
      <w:r>
        <w:rPr>
          <w:rFonts w:ascii="Times New Roman" w:hAnsi="Times New Roman"/>
          <w:color w:val="000000" w:themeColor="text1"/>
          <w:sz w:val="24"/>
        </w:rPr>
        <w:t>是深度学习中最成功和最广泛使用的架构之一，尤其是在计算机视觉任务中。</w:t>
      </w:r>
      <w:r>
        <w:rPr>
          <w:rFonts w:ascii="Times New Roman" w:hAnsi="Times New Roman"/>
          <w:color w:val="000000" w:themeColor="text1"/>
          <w:sz w:val="24"/>
        </w:rPr>
        <w:t>CNN</w:t>
      </w:r>
      <w:r>
        <w:rPr>
          <w:rFonts w:ascii="Times New Roman" w:hAnsi="Times New Roman"/>
          <w:color w:val="000000" w:themeColor="text1"/>
          <w:sz w:val="24"/>
        </w:rPr>
        <w:t>最初由福岛在其关于</w:t>
      </w:r>
      <w:r>
        <w:rPr>
          <w:rFonts w:ascii="Times New Roman" w:hAnsi="Times New Roman"/>
          <w:color w:val="000000" w:themeColor="text1"/>
          <w:sz w:val="24"/>
        </w:rPr>
        <w:t>“</w:t>
      </w:r>
      <w:r>
        <w:rPr>
          <w:rFonts w:ascii="Times New Roman" w:hAnsi="Times New Roman"/>
          <w:color w:val="000000" w:themeColor="text1"/>
          <w:sz w:val="24"/>
        </w:rPr>
        <w:t>新认知</w:t>
      </w:r>
      <w:r>
        <w:rPr>
          <w:rFonts w:ascii="Times New Roman" w:hAnsi="Times New Roman"/>
          <w:color w:val="000000" w:themeColor="text1"/>
          <w:sz w:val="24"/>
        </w:rPr>
        <w:t>”</w:t>
      </w:r>
      <w:r>
        <w:rPr>
          <w:rFonts w:ascii="Times New Roman" w:hAnsi="Times New Roman"/>
          <w:color w:val="000000" w:themeColor="text1"/>
          <w:sz w:val="24"/>
        </w:rPr>
        <w:t>的开创性论文</w:t>
      </w:r>
      <w:r>
        <w:rPr>
          <w:rFonts w:ascii="Times New Roman" w:hAnsi="Times New Roman"/>
          <w:color w:val="000000" w:themeColor="text1"/>
          <w:sz w:val="24"/>
          <w:vertAlign w:val="superscript"/>
        </w:rPr>
        <w:t>[</w:t>
      </w:r>
      <w:r>
        <w:rPr>
          <w:rFonts w:ascii="Times New Roman" w:hAnsi="Times New Roman"/>
          <w:color w:val="000000" w:themeColor="text1"/>
          <w:sz w:val="24"/>
          <w:vertAlign w:val="superscript"/>
        </w:rPr>
        <w:t>5]</w:t>
      </w:r>
      <w:r>
        <w:rPr>
          <w:rFonts w:ascii="Times New Roman" w:hAnsi="Times New Roman"/>
          <w:color w:val="000000" w:themeColor="text1"/>
          <w:sz w:val="24"/>
        </w:rPr>
        <w:t>中提出，基于</w:t>
      </w:r>
      <w:r>
        <w:rPr>
          <w:rFonts w:ascii="Times New Roman" w:hAnsi="Times New Roman"/>
          <w:color w:val="000000" w:themeColor="text1"/>
          <w:sz w:val="24"/>
        </w:rPr>
        <w:t>Hubel</w:t>
      </w:r>
      <w:r>
        <w:rPr>
          <w:rFonts w:ascii="Times New Roman" w:hAnsi="Times New Roman"/>
          <w:color w:val="000000" w:themeColor="text1"/>
          <w:sz w:val="24"/>
        </w:rPr>
        <w:t>和</w:t>
      </w:r>
      <w:r>
        <w:rPr>
          <w:rFonts w:ascii="Times New Roman" w:hAnsi="Times New Roman"/>
          <w:color w:val="000000" w:themeColor="text1"/>
          <w:sz w:val="24"/>
        </w:rPr>
        <w:t>Wiesel</w:t>
      </w:r>
      <w:r>
        <w:rPr>
          <w:rFonts w:ascii="Times New Roman" w:hAnsi="Times New Roman"/>
          <w:color w:val="000000" w:themeColor="text1"/>
          <w:sz w:val="24"/>
        </w:rPr>
        <w:t>提出的视觉皮层层次感受野模型。</w:t>
      </w:r>
    </w:p>
    <w:p w14:paraId="21D95EF0" w14:textId="77777777" w:rsidR="00CC2512" w:rsidRDefault="00705C2B">
      <w:pPr>
        <w:widowControl/>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如图</w:t>
      </w:r>
      <w:r>
        <w:rPr>
          <w:rFonts w:ascii="Times New Roman" w:hAnsi="Times New Roman" w:hint="eastAsia"/>
          <w:color w:val="000000" w:themeColor="text1"/>
          <w:sz w:val="24"/>
        </w:rPr>
        <w:t>1-7</w:t>
      </w:r>
      <w:r>
        <w:rPr>
          <w:rFonts w:ascii="Times New Roman" w:hAnsi="Times New Roman" w:hint="eastAsia"/>
          <w:color w:val="000000" w:themeColor="text1"/>
          <w:sz w:val="24"/>
        </w:rPr>
        <w:t>所示，</w:t>
      </w:r>
      <w:r>
        <w:rPr>
          <w:rFonts w:ascii="Times New Roman" w:hAnsi="Times New Roman"/>
          <w:color w:val="000000" w:themeColor="text1"/>
          <w:sz w:val="24"/>
        </w:rPr>
        <w:t>CNN</w:t>
      </w:r>
      <w:r>
        <w:rPr>
          <w:rFonts w:ascii="Times New Roman" w:hAnsi="Times New Roman"/>
          <w:color w:val="000000" w:themeColor="text1"/>
          <w:sz w:val="24"/>
        </w:rPr>
        <w:t>主要由三种类型的层组成：</w:t>
      </w:r>
      <w:proofErr w:type="spellStart"/>
      <w:r>
        <w:rPr>
          <w:rFonts w:ascii="Times New Roman" w:hAnsi="Times New Roman"/>
          <w:color w:val="000000" w:themeColor="text1"/>
          <w:sz w:val="24"/>
        </w:rPr>
        <w:t>i</w:t>
      </w:r>
      <w:proofErr w:type="spellEnd"/>
      <w:r>
        <w:rPr>
          <w:rFonts w:ascii="Times New Roman" w:hAnsi="Times New Roman"/>
          <w:color w:val="000000" w:themeColor="text1"/>
          <w:sz w:val="24"/>
        </w:rPr>
        <w:t>）卷积层，其中卷积权重的核（或滤波器）用来提取特征；</w:t>
      </w:r>
      <w:r>
        <w:rPr>
          <w:rFonts w:ascii="Times New Roman" w:hAnsi="Times New Roman"/>
          <w:color w:val="000000" w:themeColor="text1"/>
          <w:sz w:val="24"/>
        </w:rPr>
        <w:t>ii</w:t>
      </w:r>
      <w:r>
        <w:rPr>
          <w:rFonts w:ascii="Times New Roman" w:hAnsi="Times New Roman"/>
          <w:color w:val="000000" w:themeColor="text1"/>
          <w:sz w:val="24"/>
        </w:rPr>
        <w:t>）非线性层，在特征图上应用激活函数（</w:t>
      </w:r>
      <w:r>
        <w:rPr>
          <w:rFonts w:ascii="Times New Roman" w:hAnsi="Times New Roman" w:hint="eastAsia"/>
          <w:color w:val="000000" w:themeColor="text1"/>
          <w:sz w:val="24"/>
        </w:rPr>
        <w:t>例如</w:t>
      </w:r>
      <w:proofErr w:type="spellStart"/>
      <w:r>
        <w:rPr>
          <w:rFonts w:ascii="Times New Roman" w:hAnsi="Times New Roman" w:hint="eastAsia"/>
          <w:color w:val="000000" w:themeColor="text1"/>
          <w:sz w:val="24"/>
        </w:rPr>
        <w:t>ReLU</w:t>
      </w:r>
      <w:proofErr w:type="spellEnd"/>
      <w:r>
        <w:rPr>
          <w:rFonts w:ascii="Times New Roman" w:hAnsi="Times New Roman" w:hint="eastAsia"/>
          <w:color w:val="000000" w:themeColor="text1"/>
          <w:sz w:val="24"/>
        </w:rPr>
        <w:t>、</w:t>
      </w:r>
      <w:r>
        <w:rPr>
          <w:rFonts w:ascii="Times New Roman" w:hAnsi="Times New Roman" w:hint="eastAsia"/>
          <w:color w:val="000000" w:themeColor="text1"/>
          <w:sz w:val="24"/>
        </w:rPr>
        <w:t xml:space="preserve">Parametric </w:t>
      </w:r>
      <w:proofErr w:type="spellStart"/>
      <w:r>
        <w:rPr>
          <w:rFonts w:ascii="Times New Roman" w:hAnsi="Times New Roman" w:hint="eastAsia"/>
          <w:color w:val="000000" w:themeColor="text1"/>
          <w:sz w:val="24"/>
        </w:rPr>
        <w:t>ReLU</w:t>
      </w:r>
      <w:proofErr w:type="spellEnd"/>
      <w:r>
        <w:rPr>
          <w:rFonts w:ascii="Times New Roman" w:hAnsi="Times New Roman" w:hint="eastAsia"/>
          <w:color w:val="000000" w:themeColor="text1"/>
          <w:sz w:val="24"/>
        </w:rPr>
        <w:t>、</w:t>
      </w:r>
      <w:r>
        <w:rPr>
          <w:rFonts w:ascii="Times New Roman" w:hAnsi="Times New Roman" w:hint="eastAsia"/>
          <w:color w:val="000000" w:themeColor="text1"/>
          <w:sz w:val="24"/>
        </w:rPr>
        <w:t>ELU</w:t>
      </w:r>
      <w:r>
        <w:rPr>
          <w:rFonts w:ascii="Times New Roman" w:hAnsi="Times New Roman"/>
          <w:color w:val="000000" w:themeColor="text1"/>
          <w:sz w:val="24"/>
        </w:rPr>
        <w:t>），以便通过网络对非线性函数进行建模；</w:t>
      </w:r>
      <w:r>
        <w:rPr>
          <w:rFonts w:ascii="Times New Roman" w:hAnsi="Times New Roman"/>
          <w:color w:val="000000" w:themeColor="text1"/>
          <w:sz w:val="24"/>
        </w:rPr>
        <w:t>iii</w:t>
      </w:r>
      <w:r>
        <w:rPr>
          <w:rFonts w:ascii="Times New Roman" w:hAnsi="Times New Roman"/>
          <w:color w:val="000000" w:themeColor="text1"/>
          <w:sz w:val="24"/>
        </w:rPr>
        <w:t>）汇集层</w:t>
      </w:r>
      <w:r>
        <w:rPr>
          <w:rFonts w:ascii="Times New Roman" w:hAnsi="Times New Roman" w:hint="eastAsia"/>
          <w:color w:val="000000" w:themeColor="text1"/>
          <w:sz w:val="24"/>
        </w:rPr>
        <w:t>（例如</w:t>
      </w:r>
      <w:r>
        <w:rPr>
          <w:rFonts w:ascii="Times New Roman" w:hAnsi="Times New Roman" w:hint="eastAsia"/>
          <w:color w:val="000000" w:themeColor="text1"/>
          <w:sz w:val="24"/>
        </w:rPr>
        <w:t>Pooling</w:t>
      </w:r>
      <w:r>
        <w:rPr>
          <w:rFonts w:ascii="Times New Roman" w:hAnsi="Times New Roman" w:hint="eastAsia"/>
          <w:color w:val="000000" w:themeColor="text1"/>
          <w:sz w:val="24"/>
        </w:rPr>
        <w:t>、全连接）</w:t>
      </w:r>
      <w:r>
        <w:rPr>
          <w:rFonts w:ascii="Times New Roman" w:hAnsi="Times New Roman"/>
          <w:color w:val="000000" w:themeColor="text1"/>
          <w:sz w:val="24"/>
        </w:rPr>
        <w:t>，用关于邻域的一些统计信息（平均值、最大值等）替换特征地图的小邻域，并降低空间分辨率。层中的单元进行局部连接；也就是说，每个单元接收来自前一层单元的小邻域（称为感受野）的加权输入。通过</w:t>
      </w:r>
      <w:proofErr w:type="gramStart"/>
      <w:r>
        <w:rPr>
          <w:rFonts w:ascii="Times New Roman" w:hAnsi="Times New Roman"/>
          <w:color w:val="000000" w:themeColor="text1"/>
          <w:sz w:val="24"/>
        </w:rPr>
        <w:t>层叠形成</w:t>
      </w:r>
      <w:proofErr w:type="gramEnd"/>
      <w:r>
        <w:rPr>
          <w:rFonts w:ascii="Times New Roman" w:hAnsi="Times New Roman"/>
          <w:color w:val="000000" w:themeColor="text1"/>
          <w:sz w:val="24"/>
        </w:rPr>
        <w:t>多分辨率金字塔，高层从越来越宽的感受野中学习特征。</w:t>
      </w:r>
      <w:r>
        <w:rPr>
          <w:rFonts w:ascii="Times New Roman" w:hAnsi="Times New Roman"/>
          <w:color w:val="000000" w:themeColor="text1"/>
          <w:sz w:val="24"/>
        </w:rPr>
        <w:t>CNN</w:t>
      </w:r>
      <w:r>
        <w:rPr>
          <w:rFonts w:ascii="Times New Roman" w:hAnsi="Times New Roman"/>
          <w:color w:val="000000" w:themeColor="text1"/>
          <w:sz w:val="24"/>
        </w:rPr>
        <w:t>的</w:t>
      </w:r>
      <w:r>
        <w:rPr>
          <w:rFonts w:ascii="Times New Roman" w:hAnsi="Times New Roman"/>
          <w:color w:val="000000" w:themeColor="text1"/>
          <w:sz w:val="24"/>
        </w:rPr>
        <w:lastRenderedPageBreak/>
        <w:t>主要计算优势是，一层中的所有感受野都共享权重，因此与完全连接的神经网络相比，参数数量要少得多</w:t>
      </w:r>
      <w:r>
        <w:rPr>
          <w:rFonts w:ascii="Times New Roman" w:hAnsi="Times New Roman" w:hint="eastAsia"/>
          <w:color w:val="000000" w:themeColor="text1"/>
          <w:sz w:val="24"/>
        </w:rPr>
        <w:t>。</w:t>
      </w:r>
    </w:p>
    <w:p w14:paraId="2B1BD383" w14:textId="77777777" w:rsidR="00CC2512" w:rsidRDefault="00705C2B">
      <w:pPr>
        <w:widowControl/>
        <w:spacing w:line="360" w:lineRule="auto"/>
        <w:ind w:firstLineChars="200" w:firstLine="480"/>
        <w:jc w:val="left"/>
        <w:rPr>
          <w:rFonts w:ascii="Times New Roman" w:hAnsi="Times New Roman"/>
          <w:color w:val="000000" w:themeColor="text1"/>
          <w:sz w:val="24"/>
        </w:rPr>
      </w:pPr>
      <w:r>
        <w:rPr>
          <w:rFonts w:ascii="Times New Roman" w:hAnsi="Times New Roman"/>
          <w:color w:val="000000" w:themeColor="text1"/>
          <w:sz w:val="24"/>
        </w:rPr>
        <w:t>一些最著名的</w:t>
      </w:r>
      <w:r>
        <w:rPr>
          <w:rFonts w:ascii="Times New Roman" w:hAnsi="Times New Roman"/>
          <w:color w:val="000000" w:themeColor="text1"/>
          <w:sz w:val="24"/>
        </w:rPr>
        <w:t>CNN</w:t>
      </w:r>
      <w:r>
        <w:rPr>
          <w:rFonts w:ascii="Times New Roman" w:hAnsi="Times New Roman"/>
          <w:color w:val="000000" w:themeColor="text1"/>
          <w:sz w:val="24"/>
        </w:rPr>
        <w:t>架构包括：</w:t>
      </w:r>
      <w:proofErr w:type="spellStart"/>
      <w:r>
        <w:rPr>
          <w:rFonts w:ascii="Times New Roman" w:hAnsi="Times New Roman"/>
          <w:color w:val="000000" w:themeColor="text1"/>
          <w:sz w:val="24"/>
        </w:rPr>
        <w:t>AlexNet</w:t>
      </w:r>
      <w:proofErr w:type="spellEnd"/>
      <w:r>
        <w:rPr>
          <w:rFonts w:ascii="Times New Roman" w:hAnsi="Times New Roman"/>
          <w:color w:val="000000" w:themeColor="text1"/>
          <w:sz w:val="24"/>
          <w:vertAlign w:val="superscript"/>
        </w:rPr>
        <w:t>[</w:t>
      </w:r>
      <w:r>
        <w:rPr>
          <w:rFonts w:ascii="Times New Roman" w:hAnsi="Times New Roman"/>
          <w:color w:val="000000" w:themeColor="text1"/>
          <w:sz w:val="24"/>
          <w:vertAlign w:val="superscript"/>
        </w:rPr>
        <w:t>6</w:t>
      </w:r>
      <w:r>
        <w:rPr>
          <w:rFonts w:ascii="Times New Roman" w:hAnsi="Times New Roman"/>
          <w:color w:val="000000" w:themeColor="text1"/>
          <w:sz w:val="24"/>
          <w:vertAlign w:val="superscript"/>
        </w:rPr>
        <w:t>]</w:t>
      </w:r>
      <w:r>
        <w:rPr>
          <w:rFonts w:ascii="Times New Roman" w:hAnsi="Times New Roman"/>
          <w:color w:val="000000" w:themeColor="text1"/>
          <w:sz w:val="24"/>
        </w:rPr>
        <w:t>、</w:t>
      </w:r>
      <w:proofErr w:type="spellStart"/>
      <w:r>
        <w:rPr>
          <w:rFonts w:ascii="Times New Roman" w:hAnsi="Times New Roman"/>
          <w:color w:val="000000" w:themeColor="text1"/>
          <w:sz w:val="24"/>
        </w:rPr>
        <w:t>VGGNet</w:t>
      </w:r>
      <w:proofErr w:type="spellEnd"/>
      <w:r>
        <w:rPr>
          <w:rFonts w:ascii="Times New Roman" w:hAnsi="Times New Roman"/>
          <w:color w:val="000000" w:themeColor="text1"/>
          <w:sz w:val="24"/>
          <w:vertAlign w:val="superscript"/>
        </w:rPr>
        <w:t>[</w:t>
      </w:r>
      <w:r>
        <w:rPr>
          <w:rFonts w:ascii="Times New Roman" w:hAnsi="Times New Roman"/>
          <w:color w:val="000000" w:themeColor="text1"/>
          <w:sz w:val="24"/>
          <w:vertAlign w:val="superscript"/>
        </w:rPr>
        <w:t>7</w:t>
      </w:r>
      <w:r>
        <w:rPr>
          <w:rFonts w:ascii="Times New Roman" w:hAnsi="Times New Roman"/>
          <w:color w:val="000000" w:themeColor="text1"/>
          <w:sz w:val="24"/>
          <w:vertAlign w:val="superscript"/>
        </w:rPr>
        <w:t>]</w:t>
      </w:r>
      <w:r>
        <w:rPr>
          <w:rFonts w:ascii="Times New Roman" w:hAnsi="Times New Roman"/>
          <w:color w:val="000000" w:themeColor="text1"/>
          <w:sz w:val="24"/>
        </w:rPr>
        <w:t>、</w:t>
      </w:r>
      <w:proofErr w:type="spellStart"/>
      <w:r>
        <w:rPr>
          <w:rFonts w:ascii="Times New Roman" w:hAnsi="Times New Roman"/>
          <w:color w:val="000000" w:themeColor="text1"/>
          <w:sz w:val="24"/>
        </w:rPr>
        <w:t>ResNet</w:t>
      </w:r>
      <w:proofErr w:type="spellEnd"/>
      <w:r>
        <w:rPr>
          <w:rFonts w:ascii="Times New Roman" w:hAnsi="Times New Roman"/>
          <w:color w:val="000000" w:themeColor="text1"/>
          <w:sz w:val="24"/>
          <w:vertAlign w:val="superscript"/>
        </w:rPr>
        <w:t>[</w:t>
      </w:r>
      <w:r>
        <w:rPr>
          <w:rFonts w:ascii="Times New Roman" w:hAnsi="Times New Roman"/>
          <w:color w:val="000000" w:themeColor="text1"/>
          <w:sz w:val="24"/>
          <w:vertAlign w:val="superscript"/>
        </w:rPr>
        <w:t>8</w:t>
      </w:r>
      <w:r>
        <w:rPr>
          <w:rFonts w:ascii="Times New Roman" w:hAnsi="Times New Roman"/>
          <w:color w:val="000000" w:themeColor="text1"/>
          <w:sz w:val="24"/>
          <w:vertAlign w:val="superscript"/>
        </w:rPr>
        <w:t>]</w:t>
      </w:r>
      <w:r>
        <w:rPr>
          <w:rFonts w:ascii="Times New Roman" w:hAnsi="Times New Roman"/>
          <w:color w:val="000000" w:themeColor="text1"/>
          <w:sz w:val="24"/>
        </w:rPr>
        <w:t>、</w:t>
      </w:r>
      <w:proofErr w:type="spellStart"/>
      <w:r>
        <w:rPr>
          <w:rFonts w:ascii="Times New Roman" w:hAnsi="Times New Roman"/>
          <w:color w:val="000000" w:themeColor="text1"/>
          <w:sz w:val="24"/>
        </w:rPr>
        <w:t>GoogLeNet</w:t>
      </w:r>
      <w:proofErr w:type="spellEnd"/>
      <w:r>
        <w:rPr>
          <w:rFonts w:ascii="Times New Roman" w:hAnsi="Times New Roman"/>
          <w:color w:val="000000" w:themeColor="text1"/>
          <w:sz w:val="24"/>
          <w:vertAlign w:val="superscript"/>
        </w:rPr>
        <w:t>[</w:t>
      </w:r>
      <w:r>
        <w:rPr>
          <w:rFonts w:ascii="Times New Roman" w:hAnsi="Times New Roman"/>
          <w:color w:val="000000" w:themeColor="text1"/>
          <w:sz w:val="24"/>
          <w:vertAlign w:val="superscript"/>
        </w:rPr>
        <w:t>9</w:t>
      </w:r>
      <w:r>
        <w:rPr>
          <w:rFonts w:ascii="Times New Roman" w:hAnsi="Times New Roman"/>
          <w:color w:val="000000" w:themeColor="text1"/>
          <w:sz w:val="24"/>
          <w:vertAlign w:val="superscript"/>
        </w:rPr>
        <w:t>]</w:t>
      </w:r>
      <w:r>
        <w:rPr>
          <w:rFonts w:ascii="Times New Roman" w:hAnsi="Times New Roman"/>
          <w:color w:val="000000" w:themeColor="text1"/>
          <w:sz w:val="24"/>
        </w:rPr>
        <w:t>、</w:t>
      </w:r>
      <w:proofErr w:type="spellStart"/>
      <w:r>
        <w:rPr>
          <w:rFonts w:ascii="Times New Roman" w:hAnsi="Times New Roman"/>
          <w:color w:val="000000" w:themeColor="text1"/>
          <w:sz w:val="24"/>
        </w:rPr>
        <w:t>MobileNet</w:t>
      </w:r>
      <w:proofErr w:type="spellEnd"/>
      <w:r>
        <w:rPr>
          <w:rFonts w:ascii="Times New Roman" w:hAnsi="Times New Roman"/>
          <w:color w:val="000000" w:themeColor="text1"/>
          <w:sz w:val="24"/>
          <w:vertAlign w:val="superscript"/>
        </w:rPr>
        <w:t>[</w:t>
      </w:r>
      <w:r>
        <w:rPr>
          <w:rFonts w:ascii="Times New Roman" w:hAnsi="Times New Roman"/>
          <w:color w:val="000000" w:themeColor="text1"/>
          <w:sz w:val="24"/>
          <w:vertAlign w:val="superscript"/>
        </w:rPr>
        <w:t>10</w:t>
      </w:r>
      <w:r>
        <w:rPr>
          <w:rFonts w:ascii="Times New Roman" w:hAnsi="Times New Roman"/>
          <w:color w:val="000000" w:themeColor="text1"/>
          <w:sz w:val="24"/>
          <w:vertAlign w:val="superscript"/>
        </w:rPr>
        <w:t>]</w:t>
      </w:r>
      <w:r>
        <w:rPr>
          <w:rFonts w:ascii="Times New Roman" w:hAnsi="Times New Roman"/>
          <w:color w:val="000000" w:themeColor="text1"/>
          <w:sz w:val="24"/>
        </w:rPr>
        <w:t>和</w:t>
      </w:r>
      <w:proofErr w:type="spellStart"/>
      <w:r>
        <w:rPr>
          <w:rFonts w:ascii="Times New Roman" w:hAnsi="Times New Roman"/>
          <w:color w:val="000000" w:themeColor="text1"/>
          <w:sz w:val="24"/>
        </w:rPr>
        <w:t>DenseNet</w:t>
      </w:r>
      <w:proofErr w:type="spellEnd"/>
      <w:r>
        <w:rPr>
          <w:rFonts w:ascii="Times New Roman" w:hAnsi="Times New Roman"/>
          <w:color w:val="000000" w:themeColor="text1"/>
          <w:sz w:val="24"/>
          <w:vertAlign w:val="superscript"/>
        </w:rPr>
        <w:t>[</w:t>
      </w:r>
      <w:r>
        <w:rPr>
          <w:rFonts w:ascii="Times New Roman" w:hAnsi="Times New Roman"/>
          <w:color w:val="000000" w:themeColor="text1"/>
          <w:sz w:val="24"/>
          <w:vertAlign w:val="superscript"/>
        </w:rPr>
        <w:t>11</w:t>
      </w:r>
      <w:r>
        <w:rPr>
          <w:rFonts w:ascii="Times New Roman" w:hAnsi="Times New Roman"/>
          <w:color w:val="000000" w:themeColor="text1"/>
          <w:sz w:val="24"/>
          <w:vertAlign w:val="superscript"/>
        </w:rPr>
        <w:t>]</w:t>
      </w:r>
      <w:r>
        <w:rPr>
          <w:rFonts w:ascii="Times New Roman" w:hAnsi="Times New Roman"/>
          <w:color w:val="000000" w:themeColor="text1"/>
          <w:sz w:val="24"/>
        </w:rPr>
        <w:t>。</w:t>
      </w:r>
    </w:p>
    <w:p w14:paraId="658E1683" w14:textId="77777777" w:rsidR="00CC2512" w:rsidRDefault="00705C2B">
      <w:pPr>
        <w:widowControl/>
        <w:numPr>
          <w:ilvl w:val="0"/>
          <w:numId w:val="9"/>
        </w:numPr>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FCN</w:t>
      </w:r>
    </w:p>
    <w:p w14:paraId="17029C33" w14:textId="77777777" w:rsidR="00CC2512" w:rsidRDefault="00705C2B">
      <w:pPr>
        <w:widowControl/>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Long</w:t>
      </w:r>
      <w:r>
        <w:rPr>
          <w:rFonts w:ascii="Times New Roman" w:hAnsi="Times New Roman" w:hint="eastAsia"/>
          <w:color w:val="000000" w:themeColor="text1"/>
          <w:sz w:val="24"/>
        </w:rPr>
        <w:t>等人</w:t>
      </w:r>
      <w:r>
        <w:rPr>
          <w:rFonts w:ascii="Times New Roman" w:hAnsi="Times New Roman" w:hint="eastAsia"/>
          <w:color w:val="000000" w:themeColor="text1"/>
          <w:sz w:val="24"/>
          <w:vertAlign w:val="superscript"/>
        </w:rPr>
        <w:t>[12]</w:t>
      </w:r>
      <w:r>
        <w:rPr>
          <w:rFonts w:ascii="Times New Roman" w:hAnsi="Times New Roman" w:hint="eastAsia"/>
          <w:color w:val="000000" w:themeColor="text1"/>
          <w:sz w:val="24"/>
        </w:rPr>
        <w:t>提出了使用全卷积网络（</w:t>
      </w:r>
      <w:r>
        <w:rPr>
          <w:rFonts w:ascii="Times New Roman" w:hAnsi="Times New Roman" w:hint="eastAsia"/>
          <w:color w:val="000000" w:themeColor="text1"/>
          <w:sz w:val="24"/>
        </w:rPr>
        <w:t>FCN</w:t>
      </w:r>
      <w:r>
        <w:rPr>
          <w:rFonts w:ascii="Times New Roman" w:hAnsi="Times New Roman" w:hint="eastAsia"/>
          <w:color w:val="000000" w:themeColor="text1"/>
          <w:sz w:val="24"/>
        </w:rPr>
        <w:t>）进行语义图像分割的首批深度学习工作之一。如图</w:t>
      </w:r>
      <w:r>
        <w:rPr>
          <w:rFonts w:ascii="Times New Roman" w:hAnsi="Times New Roman" w:hint="eastAsia"/>
          <w:color w:val="000000" w:themeColor="text1"/>
          <w:sz w:val="24"/>
        </w:rPr>
        <w:t>1-8</w:t>
      </w:r>
      <w:r>
        <w:rPr>
          <w:rFonts w:ascii="Times New Roman" w:hAnsi="Times New Roman" w:hint="eastAsia"/>
          <w:color w:val="000000" w:themeColor="text1"/>
          <w:sz w:val="24"/>
        </w:rPr>
        <w:t>所示，</w:t>
      </w:r>
      <w:r>
        <w:rPr>
          <w:rFonts w:ascii="Times New Roman" w:hAnsi="Times New Roman" w:hint="eastAsia"/>
          <w:color w:val="000000" w:themeColor="text1"/>
          <w:sz w:val="24"/>
        </w:rPr>
        <w:t>FCN</w:t>
      </w:r>
      <w:r>
        <w:rPr>
          <w:rFonts w:ascii="Times New Roman" w:hAnsi="Times New Roman" w:hint="eastAsia"/>
          <w:color w:val="000000" w:themeColor="text1"/>
          <w:sz w:val="24"/>
        </w:rPr>
        <w:t>仅包括卷积层，这使其能够拍摄任意大小的图像并生成相同大小的分割图。作者修改了现有的</w:t>
      </w:r>
      <w:r>
        <w:rPr>
          <w:rFonts w:ascii="Times New Roman" w:hAnsi="Times New Roman" w:hint="eastAsia"/>
          <w:color w:val="000000" w:themeColor="text1"/>
          <w:sz w:val="24"/>
        </w:rPr>
        <w:t>CNN</w:t>
      </w:r>
      <w:r>
        <w:rPr>
          <w:rFonts w:ascii="Times New Roman" w:hAnsi="Times New Roman" w:hint="eastAsia"/>
          <w:color w:val="000000" w:themeColor="text1"/>
          <w:sz w:val="24"/>
        </w:rPr>
        <w:t>架构，如</w:t>
      </w:r>
      <w:r>
        <w:rPr>
          <w:rFonts w:ascii="Times New Roman" w:hAnsi="Times New Roman" w:hint="eastAsia"/>
          <w:color w:val="000000" w:themeColor="text1"/>
          <w:sz w:val="24"/>
        </w:rPr>
        <w:t>VGG16</w:t>
      </w:r>
      <w:r>
        <w:rPr>
          <w:rFonts w:ascii="Times New Roman" w:hAnsi="Times New Roman" w:hint="eastAsia"/>
          <w:color w:val="000000" w:themeColor="text1"/>
          <w:sz w:val="24"/>
        </w:rPr>
        <w:t>和</w:t>
      </w:r>
      <w:proofErr w:type="spellStart"/>
      <w:r>
        <w:rPr>
          <w:rFonts w:ascii="Times New Roman" w:hAnsi="Times New Roman" w:hint="eastAsia"/>
          <w:color w:val="000000" w:themeColor="text1"/>
          <w:sz w:val="24"/>
        </w:rPr>
        <w:t>GoogLeNet</w:t>
      </w:r>
      <w:proofErr w:type="spellEnd"/>
      <w:r>
        <w:rPr>
          <w:rFonts w:ascii="Times New Roman" w:hAnsi="Times New Roman" w:hint="eastAsia"/>
          <w:color w:val="000000" w:themeColor="text1"/>
          <w:sz w:val="24"/>
        </w:rPr>
        <w:t>，通过将所有全连接层替换为全卷积层来管理非固定大小的输入和输出。因此，该模型输出的是空间分割图，而不是分类分数。</w:t>
      </w:r>
    </w:p>
    <w:p w14:paraId="5A2F06A0" w14:textId="77777777" w:rsidR="00CC2512" w:rsidRDefault="00705C2B">
      <w:pPr>
        <w:widowControl/>
        <w:spacing w:line="360" w:lineRule="auto"/>
        <w:ind w:firstLineChars="200" w:firstLine="480"/>
        <w:jc w:val="left"/>
        <w:rPr>
          <w:rFonts w:ascii="Times New Roman" w:hAnsi="Times New Roman"/>
          <w:color w:val="000000" w:themeColor="text1"/>
          <w:sz w:val="24"/>
        </w:rPr>
      </w:pPr>
      <w:r>
        <w:rPr>
          <w:rFonts w:ascii="Times New Roman" w:hAnsi="Times New Roman" w:hint="eastAsia"/>
          <w:color w:val="000000" w:themeColor="text1"/>
          <w:sz w:val="24"/>
        </w:rPr>
        <w:t>这项工作被认为是图像分割的一个里程碑，证明了深度网络可以在可变大小的图像上以端到端的方式进行语义分割。然而，尽管传统的模糊连续神经网络模型具有普遍性和有效性，但它有一些局限性，即实</w:t>
      </w:r>
      <w:r>
        <w:rPr>
          <w:rFonts w:ascii="Times New Roman" w:hAnsi="Times New Roman" w:hint="eastAsia"/>
          <w:color w:val="000000" w:themeColor="text1"/>
          <w:sz w:val="24"/>
        </w:rPr>
        <w:t>时推理速度不够快，不能有效地考虑全局上下文信息，并且不容易转换到三维图像。</w:t>
      </w:r>
    </w:p>
    <w:p w14:paraId="591E0782" w14:textId="77777777" w:rsidR="00CC2512" w:rsidRDefault="00705C2B">
      <w:pPr>
        <w:pStyle w:val="3"/>
        <w:ind w:firstLineChars="200" w:firstLine="643"/>
        <w:rPr>
          <w:rFonts w:ascii="Times New Roman" w:hAnsi="Times New Roman"/>
        </w:rPr>
      </w:pPr>
      <w:bookmarkStart w:id="61" w:name="_Toc22411"/>
      <w:r>
        <w:rPr>
          <w:rFonts w:ascii="Times New Roman" w:hAnsi="Times New Roman"/>
        </w:rPr>
        <w:t>1.4.</w:t>
      </w:r>
      <w:r>
        <w:rPr>
          <w:rFonts w:ascii="Times New Roman" w:hAnsi="Times New Roman" w:hint="eastAsia"/>
        </w:rPr>
        <w:t>3</w:t>
      </w:r>
      <w:r>
        <w:rPr>
          <w:rFonts w:ascii="Times New Roman" w:hAnsi="Times New Roman"/>
        </w:rPr>
        <w:t>基于</w:t>
      </w:r>
      <w:r>
        <w:rPr>
          <w:rFonts w:ascii="Times New Roman" w:hAnsi="Times New Roman"/>
        </w:rPr>
        <w:t>DL</w:t>
      </w:r>
      <w:r>
        <w:rPr>
          <w:rFonts w:ascii="Times New Roman" w:hAnsi="Times New Roman"/>
        </w:rPr>
        <w:t>的图像分割模型</w:t>
      </w:r>
      <w:bookmarkEnd w:id="61"/>
    </w:p>
    <w:p w14:paraId="7012E8D4" w14:textId="77777777" w:rsidR="00CC2512" w:rsidRDefault="00705C2B">
      <w:pPr>
        <w:jc w:val="center"/>
      </w:pPr>
      <w:r>
        <w:rPr>
          <w:noProof/>
        </w:rPr>
        <w:drawing>
          <wp:inline distT="0" distB="0" distL="114300" distR="114300" wp14:anchorId="2BF151C3" wp14:editId="63DA6E85">
            <wp:extent cx="4632325" cy="3153410"/>
            <wp:effectExtent l="0" t="0" r="15875" b="8890"/>
            <wp:docPr id="1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
                    <pic:cNvPicPr>
                      <a:picLocks noChangeAspect="1"/>
                    </pic:cNvPicPr>
                  </pic:nvPicPr>
                  <pic:blipFill>
                    <a:blip r:embed="rId47"/>
                    <a:srcRect l="567" r="567"/>
                    <a:stretch>
                      <a:fillRect/>
                    </a:stretch>
                  </pic:blipFill>
                  <pic:spPr>
                    <a:xfrm>
                      <a:off x="0" y="0"/>
                      <a:ext cx="4632325" cy="3153410"/>
                    </a:xfrm>
                    <a:prstGeom prst="rect">
                      <a:avLst/>
                    </a:prstGeom>
                    <a:noFill/>
                    <a:ln>
                      <a:noFill/>
                    </a:ln>
                  </pic:spPr>
                </pic:pic>
              </a:graphicData>
            </a:graphic>
          </wp:inline>
        </w:drawing>
      </w:r>
    </w:p>
    <w:p w14:paraId="207B0EB8" w14:textId="77777777" w:rsidR="00CC2512" w:rsidRDefault="00705C2B">
      <w:pPr>
        <w:jc w:val="center"/>
        <w:rPr>
          <w:rFonts w:ascii="Times New Roman" w:hAnsi="Times New Roman"/>
        </w:rPr>
      </w:pPr>
      <w:r>
        <w:rPr>
          <w:rFonts w:ascii="Times New Roman" w:hAnsi="Times New Roman" w:hint="eastAsia"/>
        </w:rPr>
        <w:t>图</w:t>
      </w:r>
      <w:r>
        <w:rPr>
          <w:rFonts w:ascii="Times New Roman" w:hAnsi="Times New Roman" w:hint="eastAsia"/>
        </w:rPr>
        <w:t>1-9 U-Net</w:t>
      </w:r>
      <w:r>
        <w:rPr>
          <w:rFonts w:ascii="Times New Roman" w:hAnsi="Times New Roman" w:hint="eastAsia"/>
        </w:rPr>
        <w:t>架构</w:t>
      </w:r>
    </w:p>
    <w:p w14:paraId="2BF06C81" w14:textId="77777777" w:rsidR="00CC2512" w:rsidRDefault="00705C2B">
      <w:pPr>
        <w:jc w:val="center"/>
      </w:pPr>
      <w:r>
        <w:rPr>
          <w:noProof/>
        </w:rPr>
        <w:lastRenderedPageBreak/>
        <w:drawing>
          <wp:inline distT="0" distB="0" distL="114300" distR="114300" wp14:anchorId="4DCEC57F" wp14:editId="107B8988">
            <wp:extent cx="3909060" cy="2725420"/>
            <wp:effectExtent l="0" t="0" r="15240" b="17780"/>
            <wp:docPr id="15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
                    <pic:cNvPicPr>
                      <a:picLocks noChangeAspect="1"/>
                    </pic:cNvPicPr>
                  </pic:nvPicPr>
                  <pic:blipFill>
                    <a:blip r:embed="rId48"/>
                    <a:stretch>
                      <a:fillRect/>
                    </a:stretch>
                  </pic:blipFill>
                  <pic:spPr>
                    <a:xfrm>
                      <a:off x="0" y="0"/>
                      <a:ext cx="3909060" cy="2725420"/>
                    </a:xfrm>
                    <a:prstGeom prst="rect">
                      <a:avLst/>
                    </a:prstGeom>
                    <a:noFill/>
                    <a:ln>
                      <a:noFill/>
                    </a:ln>
                  </pic:spPr>
                </pic:pic>
              </a:graphicData>
            </a:graphic>
          </wp:inline>
        </w:drawing>
      </w:r>
    </w:p>
    <w:p w14:paraId="417F6B87" w14:textId="77777777" w:rsidR="00CC2512" w:rsidRDefault="00705C2B">
      <w:pPr>
        <w:jc w:val="center"/>
      </w:pPr>
      <w:r>
        <w:rPr>
          <w:rFonts w:hint="eastAsia"/>
        </w:rPr>
        <w:t>图</w:t>
      </w:r>
      <w:r>
        <w:rPr>
          <w:rFonts w:hint="eastAsia"/>
        </w:rPr>
        <w:t>1-10 V-Net</w:t>
      </w:r>
      <w:r>
        <w:rPr>
          <w:rFonts w:hint="eastAsia"/>
        </w:rPr>
        <w:t>架构</w:t>
      </w:r>
    </w:p>
    <w:p w14:paraId="504CEBA4" w14:textId="77777777" w:rsidR="00CC2512" w:rsidRDefault="00705C2B">
      <w:pPr>
        <w:spacing w:line="360" w:lineRule="auto"/>
        <w:ind w:firstLineChars="200" w:firstLine="480"/>
        <w:rPr>
          <w:rFonts w:ascii="微软雅黑" w:eastAsia="微软雅黑" w:hAnsi="微软雅黑" w:cs="微软雅黑"/>
          <w:color w:val="000000"/>
          <w:spacing w:val="15"/>
          <w:sz w:val="22"/>
          <w:szCs w:val="22"/>
        </w:rPr>
      </w:pPr>
      <w:r>
        <w:rPr>
          <w:rFonts w:ascii="Times New Roman" w:hAnsi="Times New Roman"/>
          <w:sz w:val="24"/>
        </w:rPr>
        <w:t>基于</w:t>
      </w:r>
      <w:r>
        <w:rPr>
          <w:rFonts w:ascii="Times New Roman" w:hAnsi="Times New Roman"/>
          <w:sz w:val="24"/>
        </w:rPr>
        <w:t>DL</w:t>
      </w:r>
      <w:r>
        <w:rPr>
          <w:rFonts w:ascii="Times New Roman" w:hAnsi="Times New Roman"/>
          <w:sz w:val="24"/>
        </w:rPr>
        <w:t>的图像分割模型有：</w:t>
      </w:r>
      <w:r>
        <w:rPr>
          <w:rFonts w:ascii="Times New Roman" w:hAnsi="Times New Roman"/>
          <w:color w:val="000000"/>
          <w:spacing w:val="15"/>
          <w:sz w:val="24"/>
        </w:rPr>
        <w:t>带图形模型的卷积模型</w:t>
      </w:r>
      <w:r>
        <w:rPr>
          <w:rFonts w:ascii="Times New Roman" w:hAnsi="Times New Roman"/>
          <w:color w:val="000000"/>
          <w:spacing w:val="15"/>
          <w:sz w:val="24"/>
        </w:rPr>
        <w:t>、</w:t>
      </w:r>
      <w:r>
        <w:rPr>
          <w:rFonts w:ascii="Times New Roman" w:hAnsi="Times New Roman"/>
          <w:color w:val="000000"/>
          <w:spacing w:val="15"/>
          <w:sz w:val="24"/>
        </w:rPr>
        <w:t>基于编码器</w:t>
      </w:r>
      <w:r>
        <w:rPr>
          <w:rFonts w:ascii="Times New Roman" w:hAnsi="Times New Roman"/>
          <w:color w:val="000000"/>
          <w:spacing w:val="15"/>
          <w:sz w:val="24"/>
        </w:rPr>
        <w:t>-</w:t>
      </w:r>
      <w:r>
        <w:rPr>
          <w:rFonts w:ascii="Times New Roman" w:hAnsi="Times New Roman"/>
          <w:color w:val="000000"/>
          <w:spacing w:val="15"/>
          <w:sz w:val="24"/>
        </w:rPr>
        <w:t>解码器的模型</w:t>
      </w:r>
      <w:r>
        <w:rPr>
          <w:rFonts w:ascii="Times New Roman" w:hAnsi="Times New Roman"/>
          <w:color w:val="000000"/>
          <w:spacing w:val="15"/>
          <w:sz w:val="24"/>
        </w:rPr>
        <w:t>（</w:t>
      </w:r>
      <w:r>
        <w:rPr>
          <w:rFonts w:ascii="Times New Roman" w:hAnsi="Times New Roman"/>
          <w:color w:val="000000"/>
          <w:spacing w:val="15"/>
          <w:sz w:val="24"/>
        </w:rPr>
        <w:t>用于一般分割的编码器</w:t>
      </w:r>
      <w:r>
        <w:rPr>
          <w:rFonts w:ascii="Times New Roman" w:hAnsi="Times New Roman"/>
          <w:color w:val="000000"/>
          <w:spacing w:val="15"/>
          <w:sz w:val="24"/>
        </w:rPr>
        <w:t>-</w:t>
      </w:r>
      <w:r>
        <w:rPr>
          <w:rFonts w:ascii="Times New Roman" w:hAnsi="Times New Roman"/>
          <w:color w:val="000000"/>
          <w:spacing w:val="15"/>
          <w:sz w:val="24"/>
        </w:rPr>
        <w:t>解码器模型</w:t>
      </w:r>
      <w:r>
        <w:rPr>
          <w:rFonts w:ascii="Times New Roman" w:hAnsi="Times New Roman"/>
          <w:color w:val="000000"/>
          <w:spacing w:val="15"/>
          <w:sz w:val="24"/>
        </w:rPr>
        <w:t>、</w:t>
      </w:r>
      <w:r>
        <w:rPr>
          <w:rFonts w:ascii="Times New Roman" w:hAnsi="Times New Roman"/>
          <w:color w:val="000000"/>
          <w:spacing w:val="15"/>
          <w:sz w:val="24"/>
        </w:rPr>
        <w:t>医学和生物医学图像分割的编码器</w:t>
      </w:r>
      <w:r>
        <w:rPr>
          <w:rFonts w:ascii="Times New Roman" w:hAnsi="Times New Roman"/>
          <w:color w:val="000000"/>
          <w:spacing w:val="15"/>
          <w:sz w:val="24"/>
        </w:rPr>
        <w:t>-</w:t>
      </w:r>
      <w:r>
        <w:rPr>
          <w:rFonts w:ascii="Times New Roman" w:hAnsi="Times New Roman"/>
          <w:color w:val="000000"/>
          <w:spacing w:val="15"/>
          <w:sz w:val="24"/>
        </w:rPr>
        <w:t>解码器模型</w:t>
      </w:r>
      <w:r>
        <w:rPr>
          <w:rFonts w:ascii="Times New Roman" w:hAnsi="Times New Roman"/>
          <w:color w:val="000000"/>
          <w:spacing w:val="15"/>
          <w:sz w:val="24"/>
        </w:rPr>
        <w:t>）、</w:t>
      </w:r>
      <w:r>
        <w:rPr>
          <w:rFonts w:ascii="Times New Roman" w:hAnsi="Times New Roman"/>
          <w:color w:val="000000"/>
          <w:spacing w:val="15"/>
          <w:sz w:val="24"/>
        </w:rPr>
        <w:t>基于多尺度和金字塔网络的模型</w:t>
      </w:r>
      <w:r>
        <w:rPr>
          <w:rFonts w:ascii="Times New Roman" w:hAnsi="Times New Roman"/>
          <w:color w:val="000000"/>
          <w:spacing w:val="15"/>
          <w:sz w:val="24"/>
        </w:rPr>
        <w:t>、</w:t>
      </w:r>
      <w:r>
        <w:rPr>
          <w:rFonts w:ascii="Times New Roman" w:hAnsi="Times New Roman"/>
          <w:color w:val="000000"/>
          <w:spacing w:val="15"/>
          <w:sz w:val="24"/>
        </w:rPr>
        <w:t>基于</w:t>
      </w:r>
      <w:r>
        <w:rPr>
          <w:rFonts w:ascii="Times New Roman" w:hAnsi="Times New Roman"/>
          <w:color w:val="000000"/>
          <w:spacing w:val="15"/>
          <w:sz w:val="24"/>
        </w:rPr>
        <w:t>R-CNN</w:t>
      </w:r>
      <w:r>
        <w:rPr>
          <w:rFonts w:ascii="Times New Roman" w:hAnsi="Times New Roman"/>
          <w:color w:val="000000"/>
          <w:spacing w:val="15"/>
          <w:sz w:val="24"/>
        </w:rPr>
        <w:t>的模型</w:t>
      </w:r>
      <w:r>
        <w:rPr>
          <w:rFonts w:ascii="Times New Roman" w:hAnsi="Times New Roman"/>
          <w:color w:val="000000"/>
          <w:spacing w:val="15"/>
          <w:sz w:val="24"/>
        </w:rPr>
        <w:t>、</w:t>
      </w:r>
      <w:r>
        <w:rPr>
          <w:rFonts w:ascii="Times New Roman" w:hAnsi="Times New Roman"/>
          <w:color w:val="000000"/>
          <w:spacing w:val="15"/>
          <w:sz w:val="24"/>
        </w:rPr>
        <w:t>扩展卷积模型和</w:t>
      </w:r>
      <w:proofErr w:type="spellStart"/>
      <w:r>
        <w:rPr>
          <w:rFonts w:ascii="Times New Roman" w:hAnsi="Times New Roman"/>
          <w:color w:val="000000"/>
          <w:spacing w:val="15"/>
          <w:sz w:val="24"/>
        </w:rPr>
        <w:t>DeepLab</w:t>
      </w:r>
      <w:proofErr w:type="spellEnd"/>
      <w:r>
        <w:rPr>
          <w:rFonts w:ascii="Times New Roman" w:hAnsi="Times New Roman"/>
          <w:color w:val="000000"/>
          <w:spacing w:val="15"/>
          <w:sz w:val="24"/>
        </w:rPr>
        <w:t>族</w:t>
      </w:r>
      <w:r>
        <w:rPr>
          <w:rFonts w:ascii="Times New Roman" w:hAnsi="Times New Roman"/>
          <w:color w:val="000000"/>
          <w:spacing w:val="15"/>
          <w:sz w:val="24"/>
        </w:rPr>
        <w:t>、</w:t>
      </w:r>
      <w:r>
        <w:rPr>
          <w:rFonts w:ascii="Times New Roman" w:hAnsi="Times New Roman"/>
          <w:color w:val="000000"/>
          <w:spacing w:val="15"/>
          <w:sz w:val="24"/>
        </w:rPr>
        <w:t>基于递归神经网络的模型</w:t>
      </w:r>
      <w:r>
        <w:rPr>
          <w:rFonts w:ascii="Times New Roman" w:hAnsi="Times New Roman"/>
          <w:color w:val="000000"/>
          <w:spacing w:val="15"/>
          <w:sz w:val="24"/>
        </w:rPr>
        <w:t>等。这里主要介绍</w:t>
      </w:r>
      <w:r>
        <w:rPr>
          <w:rFonts w:ascii="Times New Roman" w:hAnsi="Times New Roman"/>
          <w:color w:val="000000"/>
          <w:spacing w:val="15"/>
          <w:sz w:val="24"/>
        </w:rPr>
        <w:t>基于编码器</w:t>
      </w:r>
      <w:r>
        <w:rPr>
          <w:rFonts w:ascii="Times New Roman" w:hAnsi="Times New Roman"/>
          <w:color w:val="000000"/>
          <w:spacing w:val="15"/>
          <w:sz w:val="24"/>
        </w:rPr>
        <w:t>-</w:t>
      </w:r>
      <w:r>
        <w:rPr>
          <w:rFonts w:ascii="Times New Roman" w:hAnsi="Times New Roman"/>
          <w:color w:val="000000"/>
          <w:spacing w:val="15"/>
          <w:sz w:val="24"/>
        </w:rPr>
        <w:t>解码器的模型</w:t>
      </w:r>
      <w:r>
        <w:rPr>
          <w:rFonts w:ascii="Times New Roman" w:hAnsi="Times New Roman"/>
          <w:color w:val="000000"/>
          <w:spacing w:val="15"/>
          <w:sz w:val="24"/>
        </w:rPr>
        <w:t>中的</w:t>
      </w:r>
      <w:r>
        <w:rPr>
          <w:rFonts w:ascii="Times New Roman" w:hAnsi="Times New Roman"/>
          <w:color w:val="000000"/>
          <w:spacing w:val="15"/>
          <w:sz w:val="24"/>
        </w:rPr>
        <w:t>医学和生物医学图像分割的编码器</w:t>
      </w:r>
      <w:r>
        <w:rPr>
          <w:rFonts w:ascii="Times New Roman" w:hAnsi="Times New Roman"/>
          <w:color w:val="000000"/>
          <w:spacing w:val="15"/>
          <w:sz w:val="24"/>
        </w:rPr>
        <w:t>-</w:t>
      </w:r>
      <w:r>
        <w:rPr>
          <w:rFonts w:ascii="Times New Roman" w:hAnsi="Times New Roman"/>
          <w:color w:val="000000"/>
          <w:spacing w:val="15"/>
          <w:sz w:val="24"/>
        </w:rPr>
        <w:t>解码器模型</w:t>
      </w:r>
      <w:r>
        <w:rPr>
          <w:rFonts w:ascii="Times New Roman" w:hAnsi="Times New Roman"/>
          <w:color w:val="000000"/>
          <w:spacing w:val="15"/>
          <w:sz w:val="24"/>
        </w:rPr>
        <w:t>。</w:t>
      </w:r>
      <w:r>
        <w:rPr>
          <w:rFonts w:ascii="Times New Roman" w:hAnsi="Times New Roman"/>
          <w:color w:val="000000"/>
          <w:spacing w:val="15"/>
          <w:sz w:val="24"/>
        </w:rPr>
        <w:t>其灵感来自</w:t>
      </w:r>
      <w:r>
        <w:rPr>
          <w:rFonts w:ascii="Times New Roman" w:hAnsi="Times New Roman"/>
          <w:color w:val="000000"/>
          <w:spacing w:val="15"/>
          <w:sz w:val="24"/>
        </w:rPr>
        <w:t>FCN</w:t>
      </w:r>
      <w:r>
        <w:rPr>
          <w:rFonts w:ascii="Times New Roman" w:hAnsi="Times New Roman"/>
          <w:color w:val="000000"/>
          <w:spacing w:val="15"/>
          <w:sz w:val="24"/>
        </w:rPr>
        <w:t>和编解码器模型。</w:t>
      </w:r>
      <w:r>
        <w:rPr>
          <w:rFonts w:ascii="Times New Roman" w:hAnsi="Times New Roman"/>
          <w:color w:val="000000"/>
          <w:spacing w:val="15"/>
          <w:sz w:val="24"/>
        </w:rPr>
        <w:t>U-Net</w:t>
      </w:r>
      <w:r>
        <w:rPr>
          <w:rFonts w:ascii="Times New Roman" w:hAnsi="Times New Roman"/>
          <w:color w:val="000000"/>
          <w:spacing w:val="15"/>
          <w:sz w:val="24"/>
          <w:vertAlign w:val="superscript"/>
        </w:rPr>
        <w:t>[</w:t>
      </w:r>
      <w:r>
        <w:rPr>
          <w:rFonts w:ascii="Times New Roman" w:hAnsi="Times New Roman"/>
          <w:color w:val="000000"/>
          <w:spacing w:val="15"/>
          <w:sz w:val="24"/>
          <w:vertAlign w:val="superscript"/>
        </w:rPr>
        <w:t>1</w:t>
      </w:r>
      <w:r>
        <w:rPr>
          <w:rFonts w:ascii="Times New Roman" w:hAnsi="Times New Roman" w:hint="eastAsia"/>
          <w:color w:val="000000"/>
          <w:spacing w:val="15"/>
          <w:sz w:val="24"/>
          <w:vertAlign w:val="superscript"/>
        </w:rPr>
        <w:t>3</w:t>
      </w:r>
      <w:r>
        <w:rPr>
          <w:rFonts w:ascii="Times New Roman" w:hAnsi="Times New Roman"/>
          <w:color w:val="000000"/>
          <w:spacing w:val="15"/>
          <w:sz w:val="24"/>
          <w:vertAlign w:val="superscript"/>
        </w:rPr>
        <w:t>]</w:t>
      </w:r>
      <w:r>
        <w:rPr>
          <w:rFonts w:ascii="Times New Roman" w:hAnsi="Times New Roman"/>
          <w:color w:val="000000"/>
          <w:spacing w:val="15"/>
          <w:sz w:val="24"/>
        </w:rPr>
        <w:t>和</w:t>
      </w:r>
      <w:r>
        <w:rPr>
          <w:rFonts w:ascii="Times New Roman" w:hAnsi="Times New Roman"/>
          <w:color w:val="000000"/>
          <w:spacing w:val="15"/>
          <w:sz w:val="24"/>
        </w:rPr>
        <w:t>V-Net</w:t>
      </w:r>
      <w:r>
        <w:rPr>
          <w:rFonts w:ascii="Times New Roman" w:hAnsi="Times New Roman"/>
          <w:color w:val="000000"/>
          <w:spacing w:val="15"/>
          <w:sz w:val="24"/>
          <w:vertAlign w:val="superscript"/>
        </w:rPr>
        <w:t>[</w:t>
      </w:r>
      <w:r>
        <w:rPr>
          <w:rFonts w:ascii="Times New Roman" w:hAnsi="Times New Roman" w:hint="eastAsia"/>
          <w:color w:val="000000"/>
          <w:spacing w:val="15"/>
          <w:sz w:val="24"/>
          <w:vertAlign w:val="superscript"/>
        </w:rPr>
        <w:t>14</w:t>
      </w:r>
      <w:r>
        <w:rPr>
          <w:rFonts w:ascii="Times New Roman" w:hAnsi="Times New Roman"/>
          <w:color w:val="000000"/>
          <w:spacing w:val="15"/>
          <w:sz w:val="24"/>
          <w:vertAlign w:val="superscript"/>
        </w:rPr>
        <w:t>]</w:t>
      </w:r>
      <w:r>
        <w:rPr>
          <w:rFonts w:ascii="Times New Roman" w:hAnsi="Times New Roman"/>
          <w:color w:val="000000"/>
          <w:spacing w:val="15"/>
          <w:sz w:val="24"/>
        </w:rPr>
        <w:t>是两种众所周知的此类架构，目前也在医学领域之外使用。</w:t>
      </w:r>
    </w:p>
    <w:p w14:paraId="31F8C500" w14:textId="77777777" w:rsidR="00CC2512" w:rsidRDefault="00705C2B">
      <w:pPr>
        <w:numPr>
          <w:ilvl w:val="0"/>
          <w:numId w:val="10"/>
        </w:numPr>
        <w:rPr>
          <w:rFonts w:ascii="微软雅黑" w:eastAsia="微软雅黑" w:hAnsi="微软雅黑" w:cs="微软雅黑"/>
          <w:color w:val="000000"/>
          <w:spacing w:val="15"/>
          <w:sz w:val="22"/>
          <w:szCs w:val="22"/>
        </w:rPr>
      </w:pPr>
      <w:r>
        <w:rPr>
          <w:rFonts w:ascii="微软雅黑" w:eastAsia="微软雅黑" w:hAnsi="微软雅黑" w:cs="微软雅黑" w:hint="eastAsia"/>
          <w:color w:val="000000"/>
          <w:spacing w:val="15"/>
          <w:sz w:val="22"/>
          <w:szCs w:val="22"/>
        </w:rPr>
        <w:t>U-Net</w:t>
      </w:r>
    </w:p>
    <w:p w14:paraId="2FAA6359" w14:textId="77777777" w:rsidR="00CC2512" w:rsidRDefault="00705C2B">
      <w:pPr>
        <w:spacing w:line="360" w:lineRule="auto"/>
        <w:ind w:firstLineChars="200" w:firstLine="480"/>
        <w:rPr>
          <w:rFonts w:ascii="Times New Roman" w:hAnsi="Times New Roman"/>
          <w:sz w:val="24"/>
        </w:rPr>
      </w:pPr>
      <w:proofErr w:type="spellStart"/>
      <w:r>
        <w:rPr>
          <w:rFonts w:ascii="Times New Roman" w:hAnsi="Times New Roman"/>
          <w:sz w:val="24"/>
        </w:rPr>
        <w:t>Ronneberger</w:t>
      </w:r>
      <w:proofErr w:type="spellEnd"/>
      <w:r>
        <w:rPr>
          <w:rFonts w:ascii="Times New Roman" w:hAnsi="Times New Roman"/>
          <w:sz w:val="24"/>
        </w:rPr>
        <w:t>等人</w:t>
      </w:r>
      <w:r>
        <w:rPr>
          <w:rFonts w:ascii="Times New Roman" w:hAnsi="Times New Roman"/>
          <w:sz w:val="24"/>
          <w:vertAlign w:val="superscript"/>
        </w:rPr>
        <w:t>[</w:t>
      </w:r>
      <w:r>
        <w:rPr>
          <w:rFonts w:ascii="Times New Roman" w:hAnsi="Times New Roman" w:hint="eastAsia"/>
          <w:sz w:val="24"/>
          <w:vertAlign w:val="superscript"/>
        </w:rPr>
        <w:t>1</w:t>
      </w:r>
      <w:r>
        <w:rPr>
          <w:rFonts w:ascii="Times New Roman" w:hAnsi="Times New Roman" w:hint="eastAsia"/>
          <w:sz w:val="24"/>
          <w:vertAlign w:val="superscript"/>
        </w:rPr>
        <w:t>3</w:t>
      </w:r>
      <w:r>
        <w:rPr>
          <w:rFonts w:ascii="Times New Roman" w:hAnsi="Times New Roman"/>
          <w:sz w:val="24"/>
          <w:vertAlign w:val="superscript"/>
        </w:rPr>
        <w:t>]</w:t>
      </w:r>
      <w:r>
        <w:rPr>
          <w:rFonts w:ascii="Times New Roman" w:hAnsi="Times New Roman"/>
          <w:sz w:val="24"/>
        </w:rPr>
        <w:t>提出了用于分割生物显微镜图像的</w:t>
      </w:r>
      <w:r>
        <w:rPr>
          <w:rFonts w:ascii="Times New Roman" w:hAnsi="Times New Roman"/>
          <w:sz w:val="24"/>
        </w:rPr>
        <w:t>U-Net</w:t>
      </w:r>
      <w:r>
        <w:rPr>
          <w:rFonts w:ascii="Times New Roman" w:hAnsi="Times New Roman"/>
          <w:sz w:val="24"/>
        </w:rPr>
        <w:t>。他们的网络和训练策略依赖于使用数据增强来有效地从极少数带注释的图像中学习。</w:t>
      </w:r>
      <w:r>
        <w:rPr>
          <w:rFonts w:ascii="Times New Roman" w:hAnsi="Times New Roman" w:hint="eastAsia"/>
          <w:sz w:val="24"/>
        </w:rPr>
        <w:t>如图</w:t>
      </w:r>
      <w:r>
        <w:rPr>
          <w:rFonts w:ascii="Times New Roman" w:hAnsi="Times New Roman" w:hint="eastAsia"/>
          <w:sz w:val="24"/>
        </w:rPr>
        <w:t>1-</w:t>
      </w:r>
      <w:r>
        <w:rPr>
          <w:rFonts w:ascii="Times New Roman" w:hAnsi="Times New Roman" w:hint="eastAsia"/>
          <w:sz w:val="24"/>
        </w:rPr>
        <w:t>9</w:t>
      </w:r>
      <w:r>
        <w:rPr>
          <w:rFonts w:ascii="Times New Roman" w:hAnsi="Times New Roman" w:hint="eastAsia"/>
          <w:sz w:val="24"/>
        </w:rPr>
        <w:t>所示，</w:t>
      </w:r>
      <w:r>
        <w:rPr>
          <w:rFonts w:ascii="Times New Roman" w:hAnsi="Times New Roman"/>
          <w:sz w:val="24"/>
        </w:rPr>
        <w:t>U-Net</w:t>
      </w:r>
      <w:r>
        <w:rPr>
          <w:rFonts w:ascii="Times New Roman" w:hAnsi="Times New Roman"/>
          <w:sz w:val="24"/>
        </w:rPr>
        <w:t>架构包括两个部分，一个用于捕获上下文的收缩路径，一个用于实现精确定位的对称扩展路径。</w:t>
      </w:r>
      <w:r>
        <w:rPr>
          <w:rFonts w:ascii="Times New Roman" w:hAnsi="Times New Roman"/>
          <w:sz w:val="24"/>
        </w:rPr>
        <w:t>U-Net</w:t>
      </w:r>
      <w:r>
        <w:rPr>
          <w:rFonts w:ascii="Times New Roman" w:hAnsi="Times New Roman"/>
          <w:sz w:val="24"/>
        </w:rPr>
        <w:t>在</w:t>
      </w:r>
      <w:r>
        <w:rPr>
          <w:rFonts w:ascii="Times New Roman" w:hAnsi="Times New Roman"/>
          <w:sz w:val="24"/>
        </w:rPr>
        <w:t>30</w:t>
      </w:r>
      <w:r>
        <w:rPr>
          <w:rFonts w:ascii="Times New Roman" w:hAnsi="Times New Roman"/>
          <w:sz w:val="24"/>
        </w:rPr>
        <w:t>张透射光显微镜图像上进行了训练，并在</w:t>
      </w:r>
      <w:r>
        <w:rPr>
          <w:rFonts w:ascii="Times New Roman" w:hAnsi="Times New Roman"/>
          <w:sz w:val="24"/>
        </w:rPr>
        <w:t>2015</w:t>
      </w:r>
      <w:r>
        <w:rPr>
          <w:rFonts w:ascii="Times New Roman" w:hAnsi="Times New Roman"/>
          <w:sz w:val="24"/>
        </w:rPr>
        <w:t>年</w:t>
      </w:r>
      <w:r>
        <w:rPr>
          <w:rFonts w:ascii="Times New Roman" w:hAnsi="Times New Roman"/>
          <w:sz w:val="24"/>
        </w:rPr>
        <w:t>ISBI</w:t>
      </w:r>
      <w:r>
        <w:rPr>
          <w:rFonts w:ascii="Times New Roman" w:hAnsi="Times New Roman"/>
          <w:sz w:val="24"/>
        </w:rPr>
        <w:t>细胞追踪挑战赛中大获全胜</w:t>
      </w:r>
      <w:r>
        <w:rPr>
          <w:rFonts w:ascii="Times New Roman" w:hAnsi="Times New Roman" w:hint="eastAsia"/>
          <w:sz w:val="24"/>
        </w:rPr>
        <w:t>。</w:t>
      </w:r>
      <w:r>
        <w:rPr>
          <w:rFonts w:ascii="Times New Roman" w:hAnsi="Times New Roman"/>
          <w:sz w:val="24"/>
        </w:rPr>
        <w:t>针对不同类型的图像，</w:t>
      </w:r>
      <w:r>
        <w:rPr>
          <w:rFonts w:ascii="Times New Roman" w:hAnsi="Times New Roman"/>
          <w:sz w:val="24"/>
        </w:rPr>
        <w:t>U-Net</w:t>
      </w:r>
      <w:r>
        <w:rPr>
          <w:rFonts w:ascii="Times New Roman" w:hAnsi="Times New Roman" w:hint="eastAsia"/>
          <w:sz w:val="24"/>
        </w:rPr>
        <w:t>也有了</w:t>
      </w:r>
      <w:r>
        <w:rPr>
          <w:rFonts w:ascii="Times New Roman" w:hAnsi="Times New Roman"/>
          <w:sz w:val="24"/>
        </w:rPr>
        <w:t>各种扩展。例如，</w:t>
      </w:r>
      <w:proofErr w:type="spellStart"/>
      <w:r>
        <w:rPr>
          <w:rFonts w:ascii="Times New Roman" w:hAnsi="Times New Roman"/>
          <w:sz w:val="24"/>
        </w:rPr>
        <w:t>Cicek</w:t>
      </w:r>
      <w:proofErr w:type="spellEnd"/>
      <w:r>
        <w:rPr>
          <w:rFonts w:ascii="Times New Roman" w:hAnsi="Times New Roman"/>
          <w:sz w:val="24"/>
          <w:vertAlign w:val="superscript"/>
        </w:rPr>
        <w:t>[</w:t>
      </w:r>
      <w:r>
        <w:rPr>
          <w:rFonts w:ascii="Times New Roman" w:hAnsi="Times New Roman" w:hint="eastAsia"/>
          <w:sz w:val="24"/>
          <w:vertAlign w:val="superscript"/>
        </w:rPr>
        <w:t>1</w:t>
      </w:r>
      <w:r>
        <w:rPr>
          <w:rFonts w:ascii="Times New Roman" w:hAnsi="Times New Roman" w:hint="eastAsia"/>
          <w:sz w:val="24"/>
          <w:vertAlign w:val="superscript"/>
        </w:rPr>
        <w:t>5</w:t>
      </w:r>
      <w:r>
        <w:rPr>
          <w:rFonts w:ascii="Times New Roman" w:hAnsi="Times New Roman"/>
          <w:sz w:val="24"/>
          <w:vertAlign w:val="superscript"/>
        </w:rPr>
        <w:t>]</w:t>
      </w:r>
      <w:r>
        <w:rPr>
          <w:rFonts w:ascii="Times New Roman" w:hAnsi="Times New Roman"/>
          <w:sz w:val="24"/>
        </w:rPr>
        <w:t>提出了一种用于</w:t>
      </w:r>
      <w:r>
        <w:rPr>
          <w:rFonts w:ascii="Times New Roman" w:hAnsi="Times New Roman"/>
          <w:sz w:val="24"/>
        </w:rPr>
        <w:t>3D</w:t>
      </w:r>
      <w:r>
        <w:rPr>
          <w:rFonts w:ascii="Times New Roman" w:hAnsi="Times New Roman"/>
          <w:sz w:val="24"/>
        </w:rPr>
        <w:t>图像的</w:t>
      </w:r>
      <w:r>
        <w:rPr>
          <w:rFonts w:ascii="Times New Roman" w:hAnsi="Times New Roman"/>
          <w:sz w:val="24"/>
        </w:rPr>
        <w:t>U-Net</w:t>
      </w:r>
      <w:r>
        <w:rPr>
          <w:rFonts w:ascii="Times New Roman" w:hAnsi="Times New Roman"/>
          <w:sz w:val="24"/>
        </w:rPr>
        <w:t>架构。</w:t>
      </w:r>
      <w:r>
        <w:rPr>
          <w:rFonts w:ascii="Times New Roman" w:hAnsi="Times New Roman" w:hint="eastAsia"/>
          <w:sz w:val="24"/>
        </w:rPr>
        <w:t>Zhou</w:t>
      </w:r>
      <w:r>
        <w:rPr>
          <w:rFonts w:ascii="Times New Roman" w:hAnsi="Times New Roman"/>
          <w:sz w:val="24"/>
        </w:rPr>
        <w:t>等人</w:t>
      </w:r>
      <w:r>
        <w:rPr>
          <w:rFonts w:ascii="Times New Roman" w:hAnsi="Times New Roman"/>
          <w:sz w:val="24"/>
          <w:vertAlign w:val="superscript"/>
        </w:rPr>
        <w:t>[</w:t>
      </w:r>
      <w:r>
        <w:rPr>
          <w:rFonts w:ascii="Times New Roman" w:hAnsi="Times New Roman" w:hint="eastAsia"/>
          <w:sz w:val="24"/>
          <w:vertAlign w:val="superscript"/>
        </w:rPr>
        <w:t>1</w:t>
      </w:r>
      <w:r>
        <w:rPr>
          <w:rFonts w:ascii="Times New Roman" w:hAnsi="Times New Roman" w:hint="eastAsia"/>
          <w:sz w:val="24"/>
          <w:vertAlign w:val="superscript"/>
        </w:rPr>
        <w:t>6</w:t>
      </w:r>
      <w:r>
        <w:rPr>
          <w:rFonts w:ascii="Times New Roman" w:hAnsi="Times New Roman"/>
          <w:sz w:val="24"/>
          <w:vertAlign w:val="superscript"/>
        </w:rPr>
        <w:t>]</w:t>
      </w:r>
      <w:r>
        <w:rPr>
          <w:rFonts w:ascii="Times New Roman" w:hAnsi="Times New Roman"/>
          <w:sz w:val="24"/>
        </w:rPr>
        <w:t>开发了一种嵌套的</w:t>
      </w:r>
      <w:r>
        <w:rPr>
          <w:rFonts w:ascii="Times New Roman" w:hAnsi="Times New Roman"/>
          <w:sz w:val="24"/>
        </w:rPr>
        <w:t>U-Net</w:t>
      </w:r>
      <w:r>
        <w:rPr>
          <w:rFonts w:ascii="Times New Roman" w:hAnsi="Times New Roman"/>
          <w:sz w:val="24"/>
        </w:rPr>
        <w:t>架构。</w:t>
      </w:r>
      <w:r>
        <w:rPr>
          <w:rFonts w:ascii="Times New Roman" w:hAnsi="Times New Roman"/>
          <w:sz w:val="24"/>
        </w:rPr>
        <w:t>U-Net</w:t>
      </w:r>
      <w:r>
        <w:rPr>
          <w:rFonts w:ascii="Times New Roman" w:hAnsi="Times New Roman"/>
          <w:sz w:val="24"/>
        </w:rPr>
        <w:t>还被应用于其他各种问题。例如，</w:t>
      </w:r>
      <w:r>
        <w:rPr>
          <w:rFonts w:ascii="Times New Roman" w:hAnsi="Times New Roman" w:hint="eastAsia"/>
          <w:sz w:val="24"/>
        </w:rPr>
        <w:t>Zhang</w:t>
      </w:r>
      <w:r>
        <w:rPr>
          <w:rFonts w:ascii="Times New Roman" w:hAnsi="Times New Roman"/>
          <w:sz w:val="24"/>
        </w:rPr>
        <w:t>等人</w:t>
      </w:r>
      <w:r>
        <w:rPr>
          <w:rFonts w:ascii="Times New Roman" w:hAnsi="Times New Roman"/>
          <w:sz w:val="24"/>
          <w:vertAlign w:val="superscript"/>
        </w:rPr>
        <w:t>[</w:t>
      </w:r>
      <w:r>
        <w:rPr>
          <w:rFonts w:ascii="Times New Roman" w:hAnsi="Times New Roman" w:hint="eastAsia"/>
          <w:sz w:val="24"/>
          <w:vertAlign w:val="superscript"/>
        </w:rPr>
        <w:t>17</w:t>
      </w:r>
      <w:r>
        <w:rPr>
          <w:rFonts w:ascii="Times New Roman" w:hAnsi="Times New Roman"/>
          <w:sz w:val="24"/>
          <w:vertAlign w:val="superscript"/>
        </w:rPr>
        <w:t>]</w:t>
      </w:r>
      <w:r>
        <w:rPr>
          <w:rFonts w:ascii="Times New Roman" w:hAnsi="Times New Roman"/>
          <w:sz w:val="24"/>
        </w:rPr>
        <w:t>开发了一种基于</w:t>
      </w:r>
      <w:r>
        <w:rPr>
          <w:rFonts w:ascii="Times New Roman" w:hAnsi="Times New Roman"/>
          <w:sz w:val="24"/>
        </w:rPr>
        <w:t>U-Net</w:t>
      </w:r>
      <w:r>
        <w:rPr>
          <w:rFonts w:ascii="Times New Roman" w:hAnsi="Times New Roman"/>
          <w:sz w:val="24"/>
        </w:rPr>
        <w:t>的道路分割</w:t>
      </w:r>
      <w:r>
        <w:rPr>
          <w:rFonts w:ascii="Times New Roman" w:hAnsi="Times New Roman"/>
          <w:sz w:val="24"/>
        </w:rPr>
        <w:t>/</w:t>
      </w:r>
      <w:r>
        <w:rPr>
          <w:rFonts w:ascii="Times New Roman" w:hAnsi="Times New Roman"/>
          <w:sz w:val="24"/>
        </w:rPr>
        <w:t>提取算法</w:t>
      </w:r>
      <w:r>
        <w:rPr>
          <w:rFonts w:ascii="Times New Roman" w:hAnsi="Times New Roman" w:hint="eastAsia"/>
          <w:sz w:val="24"/>
        </w:rPr>
        <w:t>。</w:t>
      </w:r>
    </w:p>
    <w:p w14:paraId="36B218B6" w14:textId="77777777" w:rsidR="00CC2512" w:rsidRDefault="00705C2B">
      <w:pPr>
        <w:numPr>
          <w:ilvl w:val="0"/>
          <w:numId w:val="10"/>
        </w:numPr>
        <w:rPr>
          <w:rFonts w:ascii="微软雅黑" w:eastAsia="微软雅黑" w:hAnsi="微软雅黑" w:cs="微软雅黑"/>
          <w:color w:val="000000"/>
          <w:spacing w:val="15"/>
          <w:sz w:val="22"/>
          <w:szCs w:val="22"/>
        </w:rPr>
      </w:pPr>
      <w:r>
        <w:rPr>
          <w:rFonts w:ascii="微软雅黑" w:eastAsia="微软雅黑" w:hAnsi="微软雅黑" w:cs="微软雅黑" w:hint="eastAsia"/>
          <w:color w:val="000000"/>
          <w:spacing w:val="15"/>
          <w:sz w:val="22"/>
          <w:szCs w:val="22"/>
        </w:rPr>
        <w:t>V-Net</w:t>
      </w:r>
    </w:p>
    <w:p w14:paraId="696ACD9D" w14:textId="77777777" w:rsidR="00CC2512" w:rsidRDefault="00705C2B">
      <w:pPr>
        <w:spacing w:line="360" w:lineRule="auto"/>
        <w:ind w:firstLineChars="200" w:firstLine="480"/>
        <w:rPr>
          <w:rFonts w:ascii="Times New Roman" w:hAnsi="Times New Roman"/>
          <w:sz w:val="24"/>
        </w:rPr>
      </w:pPr>
      <w:r>
        <w:rPr>
          <w:rFonts w:ascii="Times New Roman" w:hAnsi="Times New Roman"/>
          <w:sz w:val="24"/>
        </w:rPr>
        <w:t>V-Net</w:t>
      </w:r>
      <w:r>
        <w:rPr>
          <w:rFonts w:ascii="Times New Roman" w:hAnsi="Times New Roman"/>
          <w:sz w:val="24"/>
        </w:rPr>
        <w:t>是另一个著名的基于</w:t>
      </w:r>
      <w:r>
        <w:rPr>
          <w:rFonts w:ascii="Times New Roman" w:hAnsi="Times New Roman"/>
          <w:sz w:val="24"/>
        </w:rPr>
        <w:t>FCN</w:t>
      </w:r>
      <w:r>
        <w:rPr>
          <w:rFonts w:ascii="Times New Roman" w:hAnsi="Times New Roman"/>
          <w:sz w:val="24"/>
        </w:rPr>
        <w:t>的模型，由</w:t>
      </w:r>
      <w:proofErr w:type="spellStart"/>
      <w:r>
        <w:rPr>
          <w:rFonts w:ascii="Times New Roman" w:hAnsi="Times New Roman"/>
          <w:sz w:val="24"/>
        </w:rPr>
        <w:t>Millettari</w:t>
      </w:r>
      <w:proofErr w:type="spellEnd"/>
      <w:r>
        <w:rPr>
          <w:rFonts w:ascii="Times New Roman" w:hAnsi="Times New Roman"/>
          <w:sz w:val="24"/>
        </w:rPr>
        <w:t>等人</w:t>
      </w:r>
      <w:r>
        <w:rPr>
          <w:rFonts w:ascii="Times New Roman" w:hAnsi="Times New Roman"/>
          <w:sz w:val="24"/>
          <w:vertAlign w:val="superscript"/>
        </w:rPr>
        <w:t>[</w:t>
      </w:r>
      <w:r>
        <w:rPr>
          <w:rFonts w:ascii="Times New Roman" w:hAnsi="Times New Roman" w:hint="eastAsia"/>
          <w:sz w:val="24"/>
          <w:vertAlign w:val="superscript"/>
        </w:rPr>
        <w:t>1</w:t>
      </w:r>
      <w:r>
        <w:rPr>
          <w:rFonts w:ascii="Times New Roman" w:hAnsi="Times New Roman" w:hint="eastAsia"/>
          <w:sz w:val="24"/>
          <w:vertAlign w:val="superscript"/>
        </w:rPr>
        <w:t>4</w:t>
      </w:r>
      <w:r>
        <w:rPr>
          <w:rFonts w:ascii="Times New Roman" w:hAnsi="Times New Roman"/>
          <w:sz w:val="24"/>
          <w:vertAlign w:val="superscript"/>
        </w:rPr>
        <w:t>]</w:t>
      </w:r>
      <w:r>
        <w:rPr>
          <w:rFonts w:ascii="Times New Roman" w:hAnsi="Times New Roman"/>
          <w:sz w:val="24"/>
        </w:rPr>
        <w:t>提出，用于三</w:t>
      </w:r>
      <w:r>
        <w:rPr>
          <w:rFonts w:ascii="Times New Roman" w:hAnsi="Times New Roman"/>
          <w:sz w:val="24"/>
        </w:rPr>
        <w:lastRenderedPageBreak/>
        <w:t>维医学图像分割。</w:t>
      </w:r>
      <w:r>
        <w:rPr>
          <w:rFonts w:ascii="Times New Roman" w:hAnsi="Times New Roman" w:hint="eastAsia"/>
          <w:sz w:val="24"/>
        </w:rPr>
        <w:t>如图</w:t>
      </w:r>
      <w:r>
        <w:rPr>
          <w:rFonts w:ascii="Times New Roman" w:hAnsi="Times New Roman" w:hint="eastAsia"/>
          <w:sz w:val="24"/>
        </w:rPr>
        <w:t>1-10</w:t>
      </w:r>
      <w:r>
        <w:rPr>
          <w:rFonts w:ascii="Times New Roman" w:hAnsi="Times New Roman" w:hint="eastAsia"/>
          <w:sz w:val="24"/>
        </w:rPr>
        <w:t>所示，</w:t>
      </w:r>
      <w:r>
        <w:rPr>
          <w:rFonts w:ascii="宋体" w:hAnsi="宋体" w:cs="宋体"/>
          <w:sz w:val="24"/>
        </w:rPr>
        <w:t>网络的左侧部分由编码路径组成，而右侧部分对信号进行解码，直到达到其原始大小为止</w:t>
      </w:r>
      <w:r>
        <w:rPr>
          <w:rFonts w:ascii="宋体" w:hAnsi="宋体" w:cs="宋体" w:hint="eastAsia"/>
          <w:sz w:val="24"/>
        </w:rPr>
        <w:t>，</w:t>
      </w:r>
      <w:r>
        <w:rPr>
          <w:rFonts w:ascii="宋体" w:hAnsi="宋体" w:cs="宋体"/>
          <w:sz w:val="24"/>
        </w:rPr>
        <w:t>卷积全部使用适当的</w:t>
      </w:r>
      <w:r>
        <w:rPr>
          <w:rFonts w:ascii="宋体" w:hAnsi="宋体" w:cs="宋体"/>
          <w:sz w:val="24"/>
        </w:rPr>
        <w:t>paddin</w:t>
      </w:r>
      <w:r>
        <w:rPr>
          <w:rFonts w:ascii="宋体" w:hAnsi="宋体" w:cs="宋体" w:hint="eastAsia"/>
          <w:sz w:val="24"/>
        </w:rPr>
        <w:t>g</w:t>
      </w:r>
      <w:r>
        <w:rPr>
          <w:rFonts w:ascii="宋体" w:hAnsi="宋体" w:cs="宋体" w:hint="eastAsia"/>
          <w:sz w:val="24"/>
        </w:rPr>
        <w:t>。</w:t>
      </w:r>
      <w:r>
        <w:rPr>
          <w:rFonts w:ascii="Times New Roman" w:hAnsi="Times New Roman"/>
          <w:sz w:val="24"/>
        </w:rPr>
        <w:t>对于模型训练，他们引入了一个基于骰子系数的新目标函数，使模型能够处理前景和背景中体素数量严重不平衡的情况。该网络在前列腺的</w:t>
      </w:r>
      <w:r>
        <w:rPr>
          <w:rFonts w:ascii="Times New Roman" w:hAnsi="Times New Roman"/>
          <w:sz w:val="24"/>
        </w:rPr>
        <w:t>MRI</w:t>
      </w:r>
      <w:r>
        <w:rPr>
          <w:rFonts w:ascii="Times New Roman" w:hAnsi="Times New Roman"/>
          <w:sz w:val="24"/>
        </w:rPr>
        <w:t>体积上进行端到端训练，并学习立即预测整个体积的分割。关于医学图像分割的其他一些相关工作包括用于从胸部</w:t>
      </w:r>
      <w:r>
        <w:rPr>
          <w:rFonts w:ascii="Times New Roman" w:hAnsi="Times New Roman"/>
          <w:sz w:val="24"/>
        </w:rPr>
        <w:t>CT</w:t>
      </w:r>
      <w:r>
        <w:rPr>
          <w:rFonts w:ascii="Times New Roman" w:hAnsi="Times New Roman"/>
          <w:sz w:val="24"/>
        </w:rPr>
        <w:t>图像快速自动分割肺叶的渐进密集</w:t>
      </w:r>
      <w:r>
        <w:rPr>
          <w:rFonts w:ascii="Times New Roman" w:hAnsi="Times New Roman"/>
          <w:sz w:val="24"/>
        </w:rPr>
        <w:t>V-net</w:t>
      </w:r>
      <w:r>
        <w:rPr>
          <w:rFonts w:ascii="Times New Roman" w:hAnsi="Times New Roman"/>
          <w:sz w:val="24"/>
        </w:rPr>
        <w:t>（</w:t>
      </w:r>
      <w:r>
        <w:rPr>
          <w:rFonts w:ascii="Times New Roman" w:hAnsi="Times New Roman"/>
          <w:sz w:val="24"/>
        </w:rPr>
        <w:t>PDV-net</w:t>
      </w:r>
      <w:r>
        <w:rPr>
          <w:rFonts w:ascii="Times New Roman" w:hAnsi="Times New Roman"/>
          <w:sz w:val="24"/>
        </w:rPr>
        <w:t>）等，以及用于病变分割的</w:t>
      </w:r>
      <w:r>
        <w:rPr>
          <w:rFonts w:ascii="Times New Roman" w:hAnsi="Times New Roman"/>
          <w:sz w:val="24"/>
        </w:rPr>
        <w:t>3D-CNN</w:t>
      </w:r>
      <w:r>
        <w:rPr>
          <w:rFonts w:ascii="Times New Roman" w:hAnsi="Times New Roman"/>
          <w:sz w:val="24"/>
        </w:rPr>
        <w:t>编码器</w:t>
      </w:r>
      <w:r>
        <w:rPr>
          <w:rFonts w:ascii="Times New Roman" w:hAnsi="Times New Roman"/>
          <w:sz w:val="24"/>
          <w:vertAlign w:val="superscript"/>
        </w:rPr>
        <w:t>[</w:t>
      </w:r>
      <w:r>
        <w:rPr>
          <w:rFonts w:ascii="Times New Roman" w:hAnsi="Times New Roman" w:hint="eastAsia"/>
          <w:sz w:val="24"/>
          <w:vertAlign w:val="superscript"/>
        </w:rPr>
        <w:t>1</w:t>
      </w:r>
      <w:r>
        <w:rPr>
          <w:rFonts w:ascii="Times New Roman" w:hAnsi="Times New Roman" w:hint="eastAsia"/>
          <w:sz w:val="24"/>
          <w:vertAlign w:val="superscript"/>
        </w:rPr>
        <w:t>8</w:t>
      </w:r>
      <w:r>
        <w:rPr>
          <w:rFonts w:ascii="Times New Roman" w:hAnsi="Times New Roman"/>
          <w:sz w:val="24"/>
          <w:vertAlign w:val="superscript"/>
        </w:rPr>
        <w:t>]</w:t>
      </w:r>
      <w:r>
        <w:rPr>
          <w:rFonts w:ascii="Times New Roman" w:hAnsi="Times New Roman" w:hint="eastAsia"/>
          <w:sz w:val="24"/>
        </w:rPr>
        <w:t>。</w:t>
      </w:r>
    </w:p>
    <w:p w14:paraId="415EF586" w14:textId="77777777" w:rsidR="00CC2512" w:rsidRDefault="00705C2B">
      <w:pPr>
        <w:pStyle w:val="2"/>
      </w:pPr>
      <w:bookmarkStart w:id="62" w:name="_Toc21023"/>
      <w:bookmarkStart w:id="63" w:name="_Toc11447"/>
      <w:r>
        <w:rPr>
          <w:rFonts w:hint="eastAsia"/>
        </w:rPr>
        <w:t>1.5</w:t>
      </w:r>
      <w:r>
        <w:t>心脏磁共振图像分割的难点</w:t>
      </w:r>
      <w:bookmarkEnd w:id="60"/>
      <w:bookmarkEnd w:id="62"/>
      <w:bookmarkEnd w:id="63"/>
    </w:p>
    <w:p w14:paraId="72FDE853" w14:textId="77777777" w:rsidR="00CC2512" w:rsidRDefault="00CC2512">
      <w:pPr>
        <w:rPr>
          <w:rFonts w:ascii="Times New Roman" w:hAnsi="Times New Roman"/>
        </w:rPr>
        <w:sectPr w:rsidR="00CC2512">
          <w:type w:val="continuous"/>
          <w:pgSz w:w="11906" w:h="16838"/>
          <w:pgMar w:top="1440" w:right="1800" w:bottom="1440" w:left="1800" w:header="851" w:footer="992" w:gutter="0"/>
          <w:pgNumType w:start="1"/>
          <w:cols w:space="425"/>
          <w:titlePg/>
          <w:docGrid w:type="lines" w:linePitch="312"/>
        </w:sectPr>
      </w:pPr>
    </w:p>
    <w:p w14:paraId="11C69F68" w14:textId="77777777" w:rsidR="00CC2512" w:rsidRDefault="00705C2B">
      <w:pPr>
        <w:jc w:val="center"/>
        <w:rPr>
          <w:rFonts w:ascii="Times New Roman" w:hAnsi="Times New Roman"/>
        </w:rPr>
      </w:pPr>
      <w:r>
        <w:rPr>
          <w:rFonts w:ascii="Times New Roman" w:hAnsi="Times New Roman"/>
          <w:noProof/>
        </w:rPr>
        <w:drawing>
          <wp:inline distT="0" distB="0" distL="114300" distR="114300" wp14:anchorId="6E57EB90" wp14:editId="3DF4E641">
            <wp:extent cx="2553335" cy="1010285"/>
            <wp:effectExtent l="0" t="0" r="18415" b="18415"/>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49"/>
                    <a:stretch>
                      <a:fillRect/>
                    </a:stretch>
                  </pic:blipFill>
                  <pic:spPr>
                    <a:xfrm>
                      <a:off x="0" y="0"/>
                      <a:ext cx="2553335" cy="1010285"/>
                    </a:xfrm>
                    <a:prstGeom prst="rect">
                      <a:avLst/>
                    </a:prstGeom>
                    <a:noFill/>
                    <a:ln>
                      <a:noFill/>
                    </a:ln>
                  </pic:spPr>
                </pic:pic>
              </a:graphicData>
            </a:graphic>
          </wp:inline>
        </w:drawing>
      </w:r>
    </w:p>
    <w:p w14:paraId="0BDE17F3" w14:textId="77777777" w:rsidR="00CC2512" w:rsidRDefault="00705C2B">
      <w:pPr>
        <w:jc w:val="center"/>
        <w:rPr>
          <w:rFonts w:ascii="Times New Roman" w:hAnsi="Times New Roman"/>
        </w:rPr>
      </w:pPr>
      <w:r>
        <w:rPr>
          <w:rFonts w:ascii="Times New Roman" w:hAnsi="Times New Roman"/>
        </w:rPr>
        <w:t>（</w:t>
      </w:r>
      <w:r>
        <w:rPr>
          <w:rFonts w:ascii="Times New Roman" w:hAnsi="Times New Roman"/>
        </w:rPr>
        <w:t>a</w:t>
      </w:r>
      <w:r>
        <w:rPr>
          <w:rFonts w:ascii="Times New Roman" w:hAnsi="Times New Roman"/>
        </w:rPr>
        <w:t>）</w:t>
      </w:r>
    </w:p>
    <w:p w14:paraId="62497D79" w14:textId="77777777" w:rsidR="00CC2512" w:rsidRDefault="00705C2B">
      <w:pPr>
        <w:jc w:val="center"/>
        <w:rPr>
          <w:rFonts w:ascii="Times New Roman" w:hAnsi="Times New Roman"/>
        </w:rPr>
      </w:pPr>
      <w:r>
        <w:rPr>
          <w:rFonts w:ascii="Times New Roman" w:hAnsi="Times New Roman"/>
          <w:noProof/>
        </w:rPr>
        <w:drawing>
          <wp:inline distT="0" distB="0" distL="114300" distR="114300" wp14:anchorId="773217AA" wp14:editId="57C2BC9B">
            <wp:extent cx="2545080" cy="1025525"/>
            <wp:effectExtent l="0" t="0" r="7620" b="3175"/>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50"/>
                    <a:stretch>
                      <a:fillRect/>
                    </a:stretch>
                  </pic:blipFill>
                  <pic:spPr>
                    <a:xfrm>
                      <a:off x="0" y="0"/>
                      <a:ext cx="2545080" cy="1025525"/>
                    </a:xfrm>
                    <a:prstGeom prst="rect">
                      <a:avLst/>
                    </a:prstGeom>
                    <a:noFill/>
                    <a:ln>
                      <a:noFill/>
                    </a:ln>
                  </pic:spPr>
                </pic:pic>
              </a:graphicData>
            </a:graphic>
          </wp:inline>
        </w:drawing>
      </w:r>
    </w:p>
    <w:p w14:paraId="385F6DA3" w14:textId="77777777" w:rsidR="00CC2512" w:rsidRDefault="00705C2B">
      <w:pPr>
        <w:jc w:val="center"/>
        <w:rPr>
          <w:rFonts w:ascii="Times New Roman" w:hAnsi="Times New Roman"/>
        </w:rPr>
      </w:pPr>
      <w:r>
        <w:rPr>
          <w:rFonts w:ascii="Times New Roman" w:hAnsi="Times New Roman"/>
        </w:rPr>
        <w:t>（</w:t>
      </w:r>
      <w:r>
        <w:rPr>
          <w:rFonts w:ascii="Times New Roman" w:hAnsi="Times New Roman"/>
        </w:rPr>
        <w:t>b</w:t>
      </w:r>
      <w:r>
        <w:rPr>
          <w:rFonts w:ascii="Times New Roman" w:hAnsi="Times New Roman"/>
        </w:rPr>
        <w:t>）</w:t>
      </w:r>
    </w:p>
    <w:p w14:paraId="3FFDE885" w14:textId="77777777" w:rsidR="00CC2512" w:rsidRDefault="00CC2512">
      <w:pPr>
        <w:jc w:val="center"/>
        <w:rPr>
          <w:rFonts w:ascii="Times New Roman" w:hAnsi="Times New Roman"/>
        </w:rPr>
        <w:sectPr w:rsidR="00CC2512">
          <w:type w:val="continuous"/>
          <w:pgSz w:w="11906" w:h="16838"/>
          <w:pgMar w:top="1440" w:right="1800" w:bottom="1440" w:left="1800" w:header="851" w:footer="992" w:gutter="0"/>
          <w:pgNumType w:start="1"/>
          <w:cols w:num="2" w:space="720" w:equalWidth="0">
            <w:col w:w="3940" w:space="425"/>
            <w:col w:w="3940"/>
          </w:cols>
          <w:titlePg/>
          <w:docGrid w:type="lines" w:linePitch="312"/>
        </w:sectPr>
      </w:pPr>
    </w:p>
    <w:p w14:paraId="0ACE1C26" w14:textId="77777777" w:rsidR="00CC2512" w:rsidRDefault="00705C2B">
      <w:pPr>
        <w:jc w:val="center"/>
        <w:rPr>
          <w:rFonts w:ascii="Times New Roman" w:hAnsi="Times New Roman"/>
        </w:rPr>
      </w:pPr>
      <w:r>
        <w:rPr>
          <w:rFonts w:ascii="Times New Roman" w:hAnsi="Times New Roman"/>
          <w:noProof/>
        </w:rPr>
        <w:drawing>
          <wp:inline distT="0" distB="0" distL="114300" distR="114300" wp14:anchorId="64CA7D38" wp14:editId="4732B14C">
            <wp:extent cx="2655570" cy="1041400"/>
            <wp:effectExtent l="0" t="0" r="11430" b="6350"/>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51"/>
                    <a:stretch>
                      <a:fillRect/>
                    </a:stretch>
                  </pic:blipFill>
                  <pic:spPr>
                    <a:xfrm>
                      <a:off x="0" y="0"/>
                      <a:ext cx="2655570" cy="1041400"/>
                    </a:xfrm>
                    <a:prstGeom prst="rect">
                      <a:avLst/>
                    </a:prstGeom>
                    <a:noFill/>
                    <a:ln>
                      <a:noFill/>
                    </a:ln>
                  </pic:spPr>
                </pic:pic>
              </a:graphicData>
            </a:graphic>
          </wp:inline>
        </w:drawing>
      </w:r>
    </w:p>
    <w:p w14:paraId="201A8B83" w14:textId="77777777" w:rsidR="00CC2512" w:rsidRDefault="00705C2B">
      <w:pPr>
        <w:jc w:val="center"/>
        <w:rPr>
          <w:rFonts w:ascii="Times New Roman" w:hAnsi="Times New Roman"/>
        </w:rPr>
      </w:pPr>
      <w:r>
        <w:rPr>
          <w:rFonts w:ascii="Times New Roman" w:hAnsi="Times New Roman"/>
        </w:rPr>
        <w:t>（</w:t>
      </w:r>
      <w:r>
        <w:rPr>
          <w:rFonts w:ascii="Times New Roman" w:hAnsi="Times New Roman"/>
        </w:rPr>
        <w:t>c</w:t>
      </w:r>
      <w:r>
        <w:rPr>
          <w:rFonts w:ascii="Times New Roman" w:hAnsi="Times New Roman"/>
        </w:rPr>
        <w:t>）</w:t>
      </w:r>
    </w:p>
    <w:p w14:paraId="3566F2CA" w14:textId="77777777" w:rsidR="00CC2512" w:rsidRDefault="00705C2B">
      <w:pPr>
        <w:jc w:val="center"/>
        <w:rPr>
          <w:rFonts w:ascii="Times New Roman" w:hAnsi="Times New Roman"/>
        </w:rPr>
      </w:pPr>
      <w:r>
        <w:rPr>
          <w:rFonts w:ascii="Times New Roman" w:hAnsi="Times New Roman"/>
        </w:rPr>
        <w:t>图</w:t>
      </w:r>
      <w:r>
        <w:rPr>
          <w:rFonts w:ascii="Times New Roman" w:hAnsi="Times New Roman"/>
        </w:rPr>
        <w:t>1-</w:t>
      </w:r>
      <w:r>
        <w:rPr>
          <w:rFonts w:ascii="Times New Roman" w:hAnsi="Times New Roman" w:hint="eastAsia"/>
        </w:rPr>
        <w:t>11</w:t>
      </w:r>
      <w:r>
        <w:rPr>
          <w:rFonts w:ascii="Times New Roman" w:hAnsi="Times New Roman"/>
        </w:rPr>
        <w:t>左心室</w:t>
      </w:r>
      <w:r>
        <w:rPr>
          <w:rFonts w:ascii="Times New Roman" w:hAnsi="Times New Roman"/>
        </w:rPr>
        <w:t>MRI</w:t>
      </w:r>
      <w:r>
        <w:rPr>
          <w:rFonts w:ascii="Times New Roman" w:hAnsi="Times New Roman"/>
        </w:rPr>
        <w:t>分割图</w:t>
      </w:r>
    </w:p>
    <w:p w14:paraId="497CECD3" w14:textId="77777777" w:rsidR="00CC2512" w:rsidRDefault="00705C2B">
      <w:pPr>
        <w:widowControl/>
        <w:spacing w:line="360" w:lineRule="auto"/>
        <w:ind w:firstLineChars="200" w:firstLine="480"/>
        <w:jc w:val="left"/>
        <w:rPr>
          <w:rFonts w:ascii="Times New Roman" w:hAnsi="Times New Roman"/>
          <w:color w:val="000000" w:themeColor="text1"/>
          <w:sz w:val="24"/>
        </w:rPr>
      </w:pPr>
      <w:r>
        <w:rPr>
          <w:rFonts w:ascii="Times New Roman" w:hAnsi="Times New Roman"/>
          <w:color w:val="000000" w:themeColor="text1"/>
          <w:sz w:val="24"/>
        </w:rPr>
        <w:t>心脏分割问题中，每个区域的形态、工作方式不同，从而导致了每个区域的分割方法和难点也不同。以右心室为例，其存在的难点有：</w:t>
      </w:r>
    </w:p>
    <w:p w14:paraId="58963264" w14:textId="77777777" w:rsidR="00CC2512" w:rsidRDefault="00705C2B">
      <w:pPr>
        <w:widowControl/>
        <w:numPr>
          <w:ilvl w:val="0"/>
          <w:numId w:val="11"/>
        </w:numPr>
        <w:spacing w:line="360" w:lineRule="auto"/>
        <w:ind w:left="0" w:firstLine="425"/>
        <w:jc w:val="left"/>
        <w:rPr>
          <w:rFonts w:ascii="Times New Roman" w:hAnsi="Times New Roman"/>
          <w:color w:val="000000" w:themeColor="text1"/>
          <w:sz w:val="24"/>
        </w:rPr>
      </w:pPr>
      <w:r>
        <w:rPr>
          <w:rFonts w:ascii="Times New Roman" w:hAnsi="Times New Roman"/>
          <w:color w:val="000000" w:themeColor="text1"/>
          <w:sz w:val="24"/>
        </w:rPr>
        <w:t>如图</w:t>
      </w:r>
      <w:r>
        <w:rPr>
          <w:rFonts w:ascii="Times New Roman" w:hAnsi="Times New Roman"/>
          <w:color w:val="000000" w:themeColor="text1"/>
          <w:sz w:val="24"/>
        </w:rPr>
        <w:t>1-</w:t>
      </w:r>
      <w:r>
        <w:rPr>
          <w:rFonts w:ascii="Times New Roman" w:hAnsi="Times New Roman" w:hint="eastAsia"/>
          <w:color w:val="000000" w:themeColor="text1"/>
          <w:sz w:val="24"/>
        </w:rPr>
        <w:t>11</w:t>
      </w:r>
      <w:r>
        <w:rPr>
          <w:rFonts w:ascii="Times New Roman" w:hAnsi="Times New Roman"/>
          <w:color w:val="000000" w:themeColor="text1"/>
          <w:sz w:val="24"/>
        </w:rPr>
        <w:t>（</w:t>
      </w:r>
      <w:r>
        <w:rPr>
          <w:rFonts w:ascii="Times New Roman" w:hAnsi="Times New Roman"/>
          <w:color w:val="000000" w:themeColor="text1"/>
          <w:sz w:val="24"/>
        </w:rPr>
        <w:t>a</w:t>
      </w:r>
      <w:r>
        <w:rPr>
          <w:rFonts w:ascii="Times New Roman" w:hAnsi="Times New Roman"/>
          <w:color w:val="000000" w:themeColor="text1"/>
          <w:sz w:val="24"/>
        </w:rPr>
        <w:t>）的一组普通右心室的</w:t>
      </w:r>
      <w:r>
        <w:rPr>
          <w:rFonts w:ascii="Times New Roman" w:hAnsi="Times New Roman"/>
          <w:color w:val="000000" w:themeColor="text1"/>
          <w:sz w:val="24"/>
        </w:rPr>
        <w:t>MRI</w:t>
      </w:r>
      <w:r>
        <w:rPr>
          <w:rFonts w:ascii="Times New Roman" w:hAnsi="Times New Roman"/>
          <w:color w:val="000000" w:themeColor="text1"/>
          <w:sz w:val="24"/>
        </w:rPr>
        <w:t>图片所示，右心室新月形，形状复杂，从基部到顶点一直变化。</w:t>
      </w:r>
    </w:p>
    <w:p w14:paraId="15181B12" w14:textId="77777777" w:rsidR="00CC2512" w:rsidRDefault="00705C2B">
      <w:pPr>
        <w:widowControl/>
        <w:numPr>
          <w:ilvl w:val="0"/>
          <w:numId w:val="11"/>
        </w:numPr>
        <w:spacing w:line="360" w:lineRule="auto"/>
        <w:ind w:left="0" w:firstLine="425"/>
        <w:jc w:val="left"/>
        <w:rPr>
          <w:rFonts w:ascii="Times New Roman" w:hAnsi="Times New Roman"/>
          <w:color w:val="000000" w:themeColor="text1"/>
          <w:sz w:val="24"/>
        </w:rPr>
      </w:pPr>
      <w:r>
        <w:rPr>
          <w:rFonts w:ascii="Times New Roman" w:hAnsi="Times New Roman"/>
          <w:color w:val="000000" w:themeColor="text1"/>
          <w:sz w:val="24"/>
        </w:rPr>
        <w:t>如图</w:t>
      </w:r>
      <w:r>
        <w:rPr>
          <w:rFonts w:ascii="Times New Roman" w:hAnsi="Times New Roman"/>
          <w:color w:val="000000" w:themeColor="text1"/>
          <w:sz w:val="24"/>
        </w:rPr>
        <w:t>1-</w:t>
      </w:r>
      <w:r>
        <w:rPr>
          <w:rFonts w:ascii="Times New Roman" w:hAnsi="Times New Roman" w:hint="eastAsia"/>
          <w:color w:val="000000" w:themeColor="text1"/>
          <w:sz w:val="24"/>
        </w:rPr>
        <w:t>11</w:t>
      </w:r>
      <w:r>
        <w:rPr>
          <w:rFonts w:ascii="Times New Roman" w:hAnsi="Times New Roman"/>
          <w:color w:val="000000" w:themeColor="text1"/>
          <w:sz w:val="24"/>
        </w:rPr>
        <w:t>（</w:t>
      </w:r>
      <w:r>
        <w:rPr>
          <w:rFonts w:ascii="Times New Roman" w:hAnsi="Times New Roman"/>
          <w:color w:val="000000" w:themeColor="text1"/>
          <w:sz w:val="24"/>
        </w:rPr>
        <w:t>b</w:t>
      </w:r>
      <w:r>
        <w:rPr>
          <w:rFonts w:ascii="Times New Roman" w:hAnsi="Times New Roman"/>
          <w:color w:val="000000" w:themeColor="text1"/>
          <w:sz w:val="24"/>
        </w:rPr>
        <w:t>）、</w:t>
      </w:r>
      <w:r>
        <w:rPr>
          <w:rFonts w:ascii="Times New Roman" w:hAnsi="Times New Roman"/>
          <w:color w:val="000000" w:themeColor="text1"/>
          <w:sz w:val="24"/>
        </w:rPr>
        <w:t>1-</w:t>
      </w:r>
      <w:r>
        <w:rPr>
          <w:rFonts w:ascii="Times New Roman" w:hAnsi="Times New Roman" w:hint="eastAsia"/>
          <w:color w:val="000000" w:themeColor="text1"/>
          <w:sz w:val="24"/>
        </w:rPr>
        <w:t>11</w:t>
      </w:r>
      <w:r>
        <w:rPr>
          <w:rFonts w:ascii="Times New Roman" w:hAnsi="Times New Roman"/>
          <w:color w:val="000000" w:themeColor="text1"/>
          <w:sz w:val="24"/>
        </w:rPr>
        <w:t>（</w:t>
      </w:r>
      <w:r>
        <w:rPr>
          <w:rFonts w:ascii="Times New Roman" w:hAnsi="Times New Roman"/>
          <w:color w:val="000000" w:themeColor="text1"/>
          <w:sz w:val="24"/>
        </w:rPr>
        <w:t>c</w:t>
      </w:r>
      <w:r>
        <w:rPr>
          <w:rFonts w:ascii="Times New Roman" w:hAnsi="Times New Roman"/>
          <w:color w:val="000000" w:themeColor="text1"/>
          <w:sz w:val="24"/>
        </w:rPr>
        <w:t>）两组顶点右心室的</w:t>
      </w:r>
      <w:r>
        <w:rPr>
          <w:rFonts w:ascii="Times New Roman" w:hAnsi="Times New Roman"/>
          <w:color w:val="000000" w:themeColor="text1"/>
          <w:sz w:val="24"/>
        </w:rPr>
        <w:t>MRI</w:t>
      </w:r>
      <w:r>
        <w:rPr>
          <w:rFonts w:ascii="Times New Roman" w:hAnsi="Times New Roman"/>
          <w:color w:val="000000" w:themeColor="text1"/>
          <w:sz w:val="24"/>
        </w:rPr>
        <w:t>图片所示，在腔内存在与心肌相似的信号强度，此外右心室还是一个不规则形状的物体，较薄的心室壁有时会与周围的组织混在一起。</w:t>
      </w:r>
    </w:p>
    <w:p w14:paraId="58D334DD" w14:textId="77777777" w:rsidR="00CC2512" w:rsidRDefault="00705C2B">
      <w:pPr>
        <w:widowControl/>
        <w:numPr>
          <w:ilvl w:val="0"/>
          <w:numId w:val="11"/>
        </w:numPr>
        <w:spacing w:line="360" w:lineRule="auto"/>
        <w:ind w:left="0" w:firstLine="425"/>
        <w:jc w:val="left"/>
        <w:rPr>
          <w:rFonts w:ascii="Times New Roman" w:hAnsi="Times New Roman"/>
          <w:color w:val="000000" w:themeColor="text1"/>
          <w:sz w:val="24"/>
        </w:rPr>
      </w:pPr>
      <w:r>
        <w:rPr>
          <w:rFonts w:ascii="Times New Roman" w:hAnsi="Times New Roman"/>
          <w:color w:val="000000" w:themeColor="text1"/>
          <w:sz w:val="24"/>
        </w:rPr>
        <w:t>分割顶点图像的切片十分困难。</w:t>
      </w:r>
    </w:p>
    <w:p w14:paraId="399FEC62" w14:textId="77777777" w:rsidR="00CC2512" w:rsidRDefault="00705C2B">
      <w:pPr>
        <w:widowControl/>
        <w:numPr>
          <w:ilvl w:val="0"/>
          <w:numId w:val="11"/>
        </w:numPr>
        <w:spacing w:line="360" w:lineRule="auto"/>
        <w:ind w:left="0" w:firstLine="425"/>
        <w:jc w:val="left"/>
        <w:rPr>
          <w:rFonts w:ascii="Times New Roman" w:hAnsi="Times New Roman"/>
          <w:color w:val="000000" w:themeColor="text1"/>
          <w:sz w:val="24"/>
        </w:rPr>
      </w:pPr>
      <w:r>
        <w:rPr>
          <w:rFonts w:ascii="Times New Roman" w:hAnsi="Times New Roman"/>
          <w:color w:val="000000" w:themeColor="text1"/>
          <w:sz w:val="24"/>
        </w:rPr>
        <w:t>患者的心室内形态和信号强度差异大，且可能有病理改变。</w:t>
      </w:r>
    </w:p>
    <w:p w14:paraId="473C4D3C" w14:textId="77777777" w:rsidR="00CC2512" w:rsidRDefault="00CC2512">
      <w:pPr>
        <w:rPr>
          <w:rFonts w:ascii="Times New Roman" w:hAnsi="Times New Roman"/>
        </w:rPr>
      </w:pPr>
    </w:p>
    <w:p w14:paraId="6F6BC445" w14:textId="77777777" w:rsidR="00CC2512" w:rsidRDefault="00705C2B">
      <w:pPr>
        <w:rPr>
          <w:rStyle w:val="10"/>
          <w:rFonts w:ascii="Times New Roman" w:hAnsi="Times New Roman"/>
        </w:rPr>
      </w:pPr>
      <w:bookmarkStart w:id="64" w:name="_Toc4014"/>
      <w:r>
        <w:rPr>
          <w:rStyle w:val="10"/>
          <w:rFonts w:ascii="Times New Roman" w:hAnsi="Times New Roman"/>
        </w:rPr>
        <w:lastRenderedPageBreak/>
        <w:br w:type="page"/>
      </w:r>
    </w:p>
    <w:p w14:paraId="1455843A" w14:textId="77777777" w:rsidR="00CC2512" w:rsidRDefault="00705C2B">
      <w:pPr>
        <w:numPr>
          <w:ilvl w:val="0"/>
          <w:numId w:val="5"/>
        </w:numPr>
        <w:jc w:val="center"/>
        <w:outlineLvl w:val="0"/>
        <w:rPr>
          <w:rStyle w:val="10"/>
          <w:rFonts w:ascii="Times New Roman" w:hAnsi="Times New Roman"/>
        </w:rPr>
      </w:pPr>
      <w:bookmarkStart w:id="65" w:name="_Toc26003"/>
      <w:bookmarkStart w:id="66" w:name="_Toc30202"/>
      <w:r>
        <w:rPr>
          <w:rStyle w:val="10"/>
          <w:rFonts w:ascii="Times New Roman" w:hAnsi="Times New Roman"/>
        </w:rPr>
        <w:lastRenderedPageBreak/>
        <w:t>心脏</w:t>
      </w:r>
      <w:r>
        <w:rPr>
          <w:rStyle w:val="10"/>
          <w:rFonts w:ascii="Times New Roman" w:hAnsi="Times New Roman"/>
        </w:rPr>
        <w:t>MRI</w:t>
      </w:r>
      <w:r>
        <w:rPr>
          <w:rStyle w:val="10"/>
          <w:rFonts w:ascii="Times New Roman" w:hAnsi="Times New Roman"/>
        </w:rPr>
        <w:t>与深度学习基础</w:t>
      </w:r>
      <w:bookmarkEnd w:id="64"/>
      <w:bookmarkEnd w:id="65"/>
      <w:bookmarkEnd w:id="66"/>
    </w:p>
    <w:p w14:paraId="2FBE73F9" w14:textId="77777777" w:rsidR="00CC2512" w:rsidRDefault="00705C2B">
      <w:pPr>
        <w:pStyle w:val="2"/>
        <w:rPr>
          <w:rFonts w:ascii="Times New Roman" w:eastAsia="宋体" w:hAnsi="Times New Roman"/>
        </w:rPr>
      </w:pPr>
      <w:bookmarkStart w:id="67" w:name="_Toc28080"/>
      <w:bookmarkStart w:id="68" w:name="_Toc3995"/>
      <w:bookmarkStart w:id="69" w:name="_Toc19851"/>
      <w:r>
        <w:rPr>
          <w:rFonts w:ascii="Times New Roman" w:eastAsia="宋体" w:hAnsi="Times New Roman"/>
        </w:rPr>
        <w:t>2.1</w:t>
      </w:r>
      <w:r>
        <w:rPr>
          <w:rFonts w:ascii="Times New Roman" w:eastAsia="宋体" w:hAnsi="Times New Roman"/>
        </w:rPr>
        <w:t>心脏</w:t>
      </w:r>
      <w:r>
        <w:rPr>
          <w:rFonts w:ascii="Times New Roman" w:eastAsia="宋体" w:hAnsi="Times New Roman"/>
        </w:rPr>
        <w:t>MRI</w:t>
      </w:r>
      <w:r>
        <w:rPr>
          <w:rFonts w:ascii="Times New Roman" w:eastAsia="宋体" w:hAnsi="Times New Roman"/>
        </w:rPr>
        <w:t>相关知识</w:t>
      </w:r>
      <w:bookmarkEnd w:id="67"/>
      <w:bookmarkEnd w:id="68"/>
      <w:bookmarkEnd w:id="69"/>
    </w:p>
    <w:p w14:paraId="3873D533" w14:textId="77777777" w:rsidR="00CC2512" w:rsidRDefault="00705C2B">
      <w:pPr>
        <w:pStyle w:val="3"/>
        <w:ind w:firstLineChars="200" w:firstLine="643"/>
        <w:rPr>
          <w:rFonts w:ascii="Times New Roman" w:hAnsi="Times New Roman"/>
        </w:rPr>
      </w:pPr>
      <w:bookmarkStart w:id="70" w:name="_Toc28117"/>
      <w:bookmarkStart w:id="71" w:name="_Toc27486"/>
      <w:bookmarkStart w:id="72" w:name="_Toc17341"/>
      <w:r>
        <w:rPr>
          <w:rFonts w:ascii="Times New Roman" w:hAnsi="Times New Roman"/>
        </w:rPr>
        <w:t>2.1.1</w:t>
      </w:r>
      <w:r>
        <w:rPr>
          <w:rFonts w:ascii="Times New Roman" w:hAnsi="Times New Roman"/>
        </w:rPr>
        <w:t>心脏基础知识</w:t>
      </w:r>
      <w:bookmarkEnd w:id="70"/>
      <w:bookmarkEnd w:id="71"/>
      <w:bookmarkEnd w:id="72"/>
    </w:p>
    <w:p w14:paraId="4EC6D2C7" w14:textId="77777777" w:rsidR="00CC2512" w:rsidRDefault="00705C2B">
      <w:pPr>
        <w:jc w:val="center"/>
        <w:rPr>
          <w:rFonts w:ascii="Times New Roman" w:hAnsi="Times New Roman"/>
        </w:rPr>
      </w:pPr>
      <w:r>
        <w:rPr>
          <w:rFonts w:ascii="Times New Roman" w:hAnsi="Times New Roman"/>
          <w:noProof/>
        </w:rPr>
        <w:drawing>
          <wp:inline distT="0" distB="0" distL="114300" distR="114300" wp14:anchorId="7EC89649" wp14:editId="703A5B03">
            <wp:extent cx="2202815" cy="2163445"/>
            <wp:effectExtent l="0" t="0" r="6985" b="8255"/>
            <wp:docPr id="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0"/>
                    <pic:cNvPicPr>
                      <a:picLocks noChangeAspect="1"/>
                    </pic:cNvPicPr>
                  </pic:nvPicPr>
                  <pic:blipFill>
                    <a:blip r:embed="rId52"/>
                    <a:stretch>
                      <a:fillRect/>
                    </a:stretch>
                  </pic:blipFill>
                  <pic:spPr>
                    <a:xfrm>
                      <a:off x="0" y="0"/>
                      <a:ext cx="2202815" cy="2163445"/>
                    </a:xfrm>
                    <a:prstGeom prst="rect">
                      <a:avLst/>
                    </a:prstGeom>
                    <a:noFill/>
                    <a:ln>
                      <a:noFill/>
                    </a:ln>
                  </pic:spPr>
                </pic:pic>
              </a:graphicData>
            </a:graphic>
          </wp:inline>
        </w:drawing>
      </w:r>
    </w:p>
    <w:p w14:paraId="3C91008C" w14:textId="77777777" w:rsidR="00CC2512" w:rsidRDefault="00705C2B">
      <w:pPr>
        <w:jc w:val="center"/>
        <w:rPr>
          <w:rFonts w:ascii="Times New Roman" w:hAnsi="Times New Roman"/>
        </w:rPr>
      </w:pPr>
      <w:r>
        <w:rPr>
          <w:rFonts w:ascii="Times New Roman" w:hAnsi="Times New Roman"/>
          <w:color w:val="000000" w:themeColor="text1"/>
          <w:szCs w:val="21"/>
        </w:rPr>
        <w:t>图</w:t>
      </w:r>
      <w:r>
        <w:rPr>
          <w:rFonts w:ascii="Times New Roman" w:hAnsi="Times New Roman"/>
          <w:color w:val="000000" w:themeColor="text1"/>
          <w:szCs w:val="21"/>
        </w:rPr>
        <w:t>2-1</w:t>
      </w:r>
      <w:r>
        <w:rPr>
          <w:rFonts w:ascii="Times New Roman" w:hAnsi="Times New Roman"/>
          <w:color w:val="000000" w:themeColor="text1"/>
          <w:szCs w:val="21"/>
        </w:rPr>
        <w:t>心脏相关知识</w:t>
      </w:r>
    </w:p>
    <w:p w14:paraId="21CED60D" w14:textId="77777777" w:rsidR="00CC2512" w:rsidRDefault="00705C2B">
      <w:pPr>
        <w:widowControl/>
        <w:spacing w:line="360" w:lineRule="auto"/>
        <w:ind w:firstLineChars="200" w:firstLine="420"/>
        <w:jc w:val="left"/>
        <w:rPr>
          <w:rFonts w:ascii="Times New Roman" w:hAnsi="Times New Roman"/>
          <w:color w:val="000000" w:themeColor="text1"/>
          <w:sz w:val="24"/>
        </w:rPr>
      </w:pPr>
      <w:r>
        <w:rPr>
          <w:rFonts w:ascii="Times New Roman" w:hAnsi="Times New Roman"/>
        </w:rPr>
        <w:t xml:space="preserve">  </w:t>
      </w:r>
      <w:r>
        <w:rPr>
          <w:rFonts w:ascii="Times New Roman" w:hAnsi="Times New Roman"/>
          <w:color w:val="000000" w:themeColor="text1"/>
          <w:sz w:val="24"/>
        </w:rPr>
        <w:t xml:space="preserve">  </w:t>
      </w:r>
      <w:r>
        <w:rPr>
          <w:rFonts w:ascii="Times New Roman" w:hAnsi="Times New Roman"/>
          <w:color w:val="000000" w:themeColor="text1"/>
          <w:sz w:val="24"/>
        </w:rPr>
        <w:t>心脏是保障人类生命延续和进行新陈代谢的核心器官，其主要功能是通过心肌的收缩压力为人体血液流动提供动力。如图</w:t>
      </w:r>
      <w:r>
        <w:rPr>
          <w:rFonts w:ascii="Times New Roman" w:hAnsi="Times New Roman"/>
          <w:color w:val="000000" w:themeColor="text1"/>
          <w:sz w:val="24"/>
        </w:rPr>
        <w:t>2-1</w:t>
      </w:r>
      <w:r>
        <w:rPr>
          <w:rFonts w:ascii="Times New Roman" w:hAnsi="Times New Roman"/>
          <w:color w:val="000000" w:themeColor="text1"/>
          <w:sz w:val="24"/>
        </w:rPr>
        <w:t>所示，心脏共有四个腔室，分为左右心房与左右心室四个部分。心房和心室之间通过间隔分离互不相通。外部由动脉和静脉血管形成血液循环系统。动脉血经肺静脉流入左心房，再被压入左心室。静脉血由上腔静脉流入右心房，随后被压入右心室。右房和右心室它起着容纳作用</w:t>
      </w:r>
      <w:r>
        <w:rPr>
          <w:rFonts w:ascii="Times New Roman" w:hAnsi="Times New Roman"/>
          <w:color w:val="000000" w:themeColor="text1"/>
          <w:sz w:val="24"/>
        </w:rPr>
        <w:t>,</w:t>
      </w:r>
      <w:r>
        <w:rPr>
          <w:rFonts w:ascii="Times New Roman" w:hAnsi="Times New Roman"/>
          <w:color w:val="000000" w:themeColor="text1"/>
          <w:sz w:val="24"/>
        </w:rPr>
        <w:t>即人体内的静脉血经右心房返回右心室</w:t>
      </w:r>
      <w:r>
        <w:rPr>
          <w:rFonts w:ascii="Times New Roman" w:hAnsi="Times New Roman"/>
          <w:color w:val="000000" w:themeColor="text1"/>
          <w:sz w:val="24"/>
        </w:rPr>
        <w:t>,</w:t>
      </w:r>
      <w:r>
        <w:rPr>
          <w:rFonts w:ascii="Times New Roman" w:hAnsi="Times New Roman"/>
          <w:color w:val="000000" w:themeColor="text1"/>
          <w:sz w:val="24"/>
        </w:rPr>
        <w:t>再经肺动脉回到肺内进行气体交换</w:t>
      </w:r>
      <w:r>
        <w:rPr>
          <w:rFonts w:ascii="Times New Roman" w:hAnsi="Times New Roman"/>
          <w:color w:val="000000" w:themeColor="text1"/>
          <w:sz w:val="24"/>
        </w:rPr>
        <w:t>,</w:t>
      </w:r>
      <w:r>
        <w:rPr>
          <w:rFonts w:ascii="Times New Roman" w:hAnsi="Times New Roman"/>
          <w:color w:val="000000" w:themeColor="text1"/>
          <w:sz w:val="24"/>
        </w:rPr>
        <w:t>然后通过气体交换变成动脉血含氧量非常高的血液进入左心房。左房转回左心室</w:t>
      </w:r>
      <w:r>
        <w:rPr>
          <w:rFonts w:ascii="Times New Roman" w:hAnsi="Times New Roman"/>
          <w:color w:val="000000" w:themeColor="text1"/>
          <w:sz w:val="24"/>
        </w:rPr>
        <w:t>,</w:t>
      </w:r>
      <w:r>
        <w:rPr>
          <w:rFonts w:ascii="Times New Roman" w:hAnsi="Times New Roman"/>
          <w:color w:val="000000" w:themeColor="text1"/>
          <w:sz w:val="24"/>
        </w:rPr>
        <w:t>从左心室出</w:t>
      </w:r>
      <w:r>
        <w:rPr>
          <w:rFonts w:ascii="Times New Roman" w:hAnsi="Times New Roman"/>
          <w:color w:val="000000" w:themeColor="text1"/>
          <w:sz w:val="24"/>
        </w:rPr>
        <w:t>来</w:t>
      </w:r>
      <w:r>
        <w:rPr>
          <w:rFonts w:ascii="Times New Roman" w:hAnsi="Times New Roman"/>
          <w:color w:val="000000" w:themeColor="text1"/>
          <w:sz w:val="24"/>
        </w:rPr>
        <w:t>,</w:t>
      </w:r>
      <w:r>
        <w:rPr>
          <w:rFonts w:ascii="Times New Roman" w:hAnsi="Times New Roman"/>
          <w:color w:val="000000" w:themeColor="text1"/>
          <w:sz w:val="24"/>
        </w:rPr>
        <w:t>以维持左心室内的血液循环。右室它主要起着收容作用</w:t>
      </w:r>
      <w:r>
        <w:rPr>
          <w:rFonts w:ascii="Times New Roman" w:hAnsi="Times New Roman"/>
          <w:color w:val="000000" w:themeColor="text1"/>
          <w:sz w:val="24"/>
        </w:rPr>
        <w:t>,</w:t>
      </w:r>
      <w:r>
        <w:rPr>
          <w:rFonts w:ascii="Times New Roman" w:hAnsi="Times New Roman"/>
          <w:color w:val="000000" w:themeColor="text1"/>
          <w:sz w:val="24"/>
        </w:rPr>
        <w:t>容纳的作用是回心的人心脏的血流返回心脏内的血流。假如右心室肥大</w:t>
      </w:r>
      <w:r>
        <w:rPr>
          <w:rFonts w:ascii="Times New Roman" w:hAnsi="Times New Roman"/>
          <w:color w:val="000000" w:themeColor="text1"/>
          <w:sz w:val="24"/>
        </w:rPr>
        <w:t>,</w:t>
      </w:r>
      <w:r>
        <w:rPr>
          <w:rFonts w:ascii="Times New Roman" w:hAnsi="Times New Roman"/>
          <w:color w:val="000000" w:themeColor="text1"/>
          <w:sz w:val="24"/>
        </w:rPr>
        <w:t>说明其心肌厚度增加</w:t>
      </w:r>
      <w:r>
        <w:rPr>
          <w:rFonts w:ascii="Times New Roman" w:hAnsi="Times New Roman"/>
          <w:color w:val="000000" w:themeColor="text1"/>
          <w:sz w:val="24"/>
        </w:rPr>
        <w:t>,</w:t>
      </w:r>
      <w:r>
        <w:rPr>
          <w:rFonts w:ascii="Times New Roman" w:hAnsi="Times New Roman"/>
          <w:color w:val="000000" w:themeColor="text1"/>
          <w:sz w:val="24"/>
        </w:rPr>
        <w:t>然后整个心</w:t>
      </w:r>
      <w:proofErr w:type="gramStart"/>
      <w:r>
        <w:rPr>
          <w:rFonts w:ascii="Times New Roman" w:hAnsi="Times New Roman"/>
          <w:color w:val="000000" w:themeColor="text1"/>
          <w:sz w:val="24"/>
        </w:rPr>
        <w:t>腔相对</w:t>
      </w:r>
      <w:proofErr w:type="gramEnd"/>
      <w:r>
        <w:rPr>
          <w:rFonts w:ascii="Times New Roman" w:hAnsi="Times New Roman"/>
          <w:color w:val="000000" w:themeColor="text1"/>
          <w:sz w:val="24"/>
        </w:rPr>
        <w:t>变小</w:t>
      </w:r>
      <w:r>
        <w:rPr>
          <w:rFonts w:ascii="Times New Roman" w:hAnsi="Times New Roman"/>
          <w:color w:val="000000" w:themeColor="text1"/>
          <w:sz w:val="24"/>
        </w:rPr>
        <w:t>,</w:t>
      </w:r>
      <w:r>
        <w:rPr>
          <w:rFonts w:ascii="Times New Roman" w:hAnsi="Times New Roman"/>
          <w:color w:val="000000" w:themeColor="text1"/>
          <w:sz w:val="24"/>
        </w:rPr>
        <w:t>称为右心室扩大。右室肥大常见于肺心病、肺源性心脏病</w:t>
      </w:r>
      <w:r>
        <w:rPr>
          <w:rFonts w:ascii="Times New Roman" w:hAnsi="Times New Roman"/>
          <w:color w:val="000000" w:themeColor="text1"/>
          <w:sz w:val="24"/>
        </w:rPr>
        <w:t>,</w:t>
      </w:r>
      <w:r>
        <w:rPr>
          <w:rFonts w:ascii="Times New Roman" w:hAnsi="Times New Roman"/>
          <w:color w:val="000000" w:themeColor="text1"/>
          <w:sz w:val="24"/>
        </w:rPr>
        <w:t>再或某些特定的心肌病等病因。</w:t>
      </w:r>
    </w:p>
    <w:p w14:paraId="16F66660" w14:textId="77777777" w:rsidR="00CC2512" w:rsidRDefault="00CC2512">
      <w:pPr>
        <w:widowControl/>
        <w:spacing w:line="360" w:lineRule="auto"/>
        <w:ind w:firstLineChars="200" w:firstLine="480"/>
        <w:jc w:val="left"/>
        <w:rPr>
          <w:rFonts w:ascii="Times New Roman" w:hAnsi="Times New Roman"/>
          <w:color w:val="000000" w:themeColor="text1"/>
          <w:sz w:val="24"/>
        </w:rPr>
      </w:pPr>
    </w:p>
    <w:p w14:paraId="05C22674" w14:textId="77777777" w:rsidR="00CC2512" w:rsidRDefault="00705C2B">
      <w:pPr>
        <w:pStyle w:val="3"/>
        <w:ind w:firstLineChars="200" w:firstLine="643"/>
        <w:rPr>
          <w:rFonts w:ascii="Times New Roman" w:hAnsi="Times New Roman"/>
        </w:rPr>
      </w:pPr>
      <w:bookmarkStart w:id="73" w:name="_Toc32022"/>
      <w:bookmarkStart w:id="74" w:name="_Toc22515"/>
      <w:bookmarkStart w:id="75" w:name="_Toc26024"/>
      <w:r>
        <w:rPr>
          <w:rFonts w:ascii="Times New Roman" w:hAnsi="Times New Roman"/>
        </w:rPr>
        <w:lastRenderedPageBreak/>
        <w:t>2.1.2</w:t>
      </w:r>
      <w:r>
        <w:rPr>
          <w:rFonts w:ascii="Times New Roman" w:hAnsi="Times New Roman"/>
        </w:rPr>
        <w:t>心脏</w:t>
      </w:r>
      <w:r>
        <w:rPr>
          <w:rFonts w:ascii="Times New Roman" w:hAnsi="Times New Roman"/>
        </w:rPr>
        <w:t>MRI</w:t>
      </w:r>
      <w:bookmarkEnd w:id="73"/>
      <w:bookmarkEnd w:id="74"/>
      <w:bookmarkEnd w:id="75"/>
    </w:p>
    <w:p w14:paraId="0449DEC0" w14:textId="77777777" w:rsidR="00CC2512" w:rsidRDefault="00705C2B">
      <w:pPr>
        <w:jc w:val="center"/>
        <w:rPr>
          <w:rFonts w:ascii="Times New Roman" w:hAnsi="Times New Roman"/>
        </w:rPr>
      </w:pPr>
      <w:r>
        <w:rPr>
          <w:rFonts w:ascii="Times New Roman" w:hAnsi="Times New Roman"/>
          <w:noProof/>
        </w:rPr>
        <w:drawing>
          <wp:inline distT="0" distB="0" distL="114300" distR="114300" wp14:anchorId="09C282E5" wp14:editId="062447F6">
            <wp:extent cx="1891030" cy="1746885"/>
            <wp:effectExtent l="0" t="0" r="13970" b="5715"/>
            <wp:docPr id="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1"/>
                    <pic:cNvPicPr>
                      <a:picLocks noChangeAspect="1"/>
                    </pic:cNvPicPr>
                  </pic:nvPicPr>
                  <pic:blipFill>
                    <a:blip r:embed="rId53"/>
                    <a:srcRect l="12877" t="4797" r="6496" b="-1255"/>
                    <a:stretch>
                      <a:fillRect/>
                    </a:stretch>
                  </pic:blipFill>
                  <pic:spPr>
                    <a:xfrm>
                      <a:off x="0" y="0"/>
                      <a:ext cx="1891030" cy="1746885"/>
                    </a:xfrm>
                    <a:prstGeom prst="rect">
                      <a:avLst/>
                    </a:prstGeom>
                    <a:noFill/>
                    <a:ln>
                      <a:noFill/>
                    </a:ln>
                  </pic:spPr>
                </pic:pic>
              </a:graphicData>
            </a:graphic>
          </wp:inline>
        </w:drawing>
      </w:r>
    </w:p>
    <w:p w14:paraId="20F31E7B" w14:textId="77777777" w:rsidR="00CC2512" w:rsidRDefault="00705C2B">
      <w:pPr>
        <w:jc w:val="center"/>
        <w:rPr>
          <w:rFonts w:ascii="Times New Roman" w:hAnsi="Times New Roman"/>
          <w:color w:val="000000" w:themeColor="text1"/>
          <w:szCs w:val="21"/>
        </w:rPr>
      </w:pPr>
      <w:r>
        <w:rPr>
          <w:rFonts w:ascii="Times New Roman" w:hAnsi="Times New Roman"/>
          <w:color w:val="000000" w:themeColor="text1"/>
          <w:szCs w:val="21"/>
        </w:rPr>
        <w:t>图</w:t>
      </w:r>
      <w:r>
        <w:rPr>
          <w:rFonts w:ascii="Times New Roman" w:hAnsi="Times New Roman"/>
          <w:color w:val="000000" w:themeColor="text1"/>
          <w:szCs w:val="21"/>
        </w:rPr>
        <w:t>2-2</w:t>
      </w:r>
      <w:r>
        <w:rPr>
          <w:rFonts w:ascii="Times New Roman" w:hAnsi="Times New Roman"/>
          <w:color w:val="000000" w:themeColor="text1"/>
          <w:szCs w:val="21"/>
        </w:rPr>
        <w:t>心脏不同扫描平面</w:t>
      </w:r>
    </w:p>
    <w:p w14:paraId="29E50709" w14:textId="77777777" w:rsidR="00CC2512" w:rsidRDefault="00705C2B">
      <w:pPr>
        <w:ind w:firstLine="420"/>
        <w:jc w:val="center"/>
        <w:rPr>
          <w:rFonts w:ascii="Times New Roman" w:hAnsi="Times New Roman"/>
        </w:rPr>
      </w:pPr>
      <w:r>
        <w:rPr>
          <w:rFonts w:ascii="Times New Roman" w:hAnsi="Times New Roman"/>
          <w:noProof/>
        </w:rPr>
        <w:drawing>
          <wp:inline distT="0" distB="0" distL="114300" distR="114300" wp14:anchorId="38E967C2" wp14:editId="6D3E4A93">
            <wp:extent cx="1743710" cy="1506855"/>
            <wp:effectExtent l="0" t="0" r="8890" b="17145"/>
            <wp:docPr id="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
                    <pic:cNvPicPr>
                      <a:picLocks noChangeAspect="1"/>
                    </pic:cNvPicPr>
                  </pic:nvPicPr>
                  <pic:blipFill>
                    <a:blip r:embed="rId54"/>
                    <a:srcRect b="18617"/>
                    <a:stretch>
                      <a:fillRect/>
                    </a:stretch>
                  </pic:blipFill>
                  <pic:spPr>
                    <a:xfrm>
                      <a:off x="0" y="0"/>
                      <a:ext cx="1743710" cy="1506855"/>
                    </a:xfrm>
                    <a:prstGeom prst="rect">
                      <a:avLst/>
                    </a:prstGeom>
                    <a:noFill/>
                    <a:ln>
                      <a:noFill/>
                    </a:ln>
                  </pic:spPr>
                </pic:pic>
              </a:graphicData>
            </a:graphic>
          </wp:inline>
        </w:drawing>
      </w:r>
      <w:r>
        <w:rPr>
          <w:rFonts w:ascii="Times New Roman" w:hAnsi="Times New Roman"/>
        </w:rPr>
        <w:t xml:space="preserve">             </w:t>
      </w:r>
      <w:r>
        <w:rPr>
          <w:rFonts w:ascii="Times New Roman" w:hAnsi="Times New Roman"/>
          <w:noProof/>
        </w:rPr>
        <w:drawing>
          <wp:inline distT="0" distB="0" distL="114300" distR="114300" wp14:anchorId="09BFE616" wp14:editId="21EA9710">
            <wp:extent cx="1731645" cy="1505585"/>
            <wp:effectExtent l="0" t="0" r="1905" b="18415"/>
            <wp:docPr id="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5"/>
                    <pic:cNvPicPr>
                      <a:picLocks noChangeAspect="1"/>
                    </pic:cNvPicPr>
                  </pic:nvPicPr>
                  <pic:blipFill>
                    <a:blip r:embed="rId55"/>
                    <a:stretch>
                      <a:fillRect/>
                    </a:stretch>
                  </pic:blipFill>
                  <pic:spPr>
                    <a:xfrm>
                      <a:off x="0" y="0"/>
                      <a:ext cx="1731645" cy="1505585"/>
                    </a:xfrm>
                    <a:prstGeom prst="rect">
                      <a:avLst/>
                    </a:prstGeom>
                    <a:noFill/>
                    <a:ln>
                      <a:noFill/>
                    </a:ln>
                  </pic:spPr>
                </pic:pic>
              </a:graphicData>
            </a:graphic>
          </wp:inline>
        </w:drawing>
      </w:r>
    </w:p>
    <w:p w14:paraId="524BC081" w14:textId="77777777" w:rsidR="00CC2512" w:rsidRDefault="00705C2B">
      <w:pPr>
        <w:numPr>
          <w:ilvl w:val="0"/>
          <w:numId w:val="12"/>
        </w:numPr>
        <w:ind w:firstLine="420"/>
        <w:jc w:val="center"/>
        <w:rPr>
          <w:rFonts w:ascii="Times New Roman" w:hAnsi="Times New Roman"/>
        </w:rPr>
      </w:pPr>
      <w:r>
        <w:rPr>
          <w:rFonts w:ascii="Times New Roman" w:hAnsi="Times New Roman"/>
        </w:rPr>
        <w:t xml:space="preserve">                                   </w:t>
      </w:r>
      <w:r>
        <w:rPr>
          <w:rFonts w:ascii="Times New Roman" w:hAnsi="Times New Roman"/>
        </w:rPr>
        <w:t>（</w:t>
      </w:r>
      <w:r>
        <w:rPr>
          <w:rFonts w:ascii="Times New Roman" w:hAnsi="Times New Roman"/>
        </w:rPr>
        <w:t>b</w:t>
      </w:r>
      <w:r>
        <w:rPr>
          <w:rFonts w:ascii="Times New Roman" w:hAnsi="Times New Roman"/>
        </w:rPr>
        <w:t>）</w:t>
      </w:r>
    </w:p>
    <w:p w14:paraId="3F2505B5" w14:textId="77777777" w:rsidR="00CC2512" w:rsidRDefault="00705C2B">
      <w:pPr>
        <w:ind w:firstLine="420"/>
        <w:jc w:val="center"/>
        <w:rPr>
          <w:rFonts w:ascii="Times New Roman" w:hAnsi="Times New Roman"/>
          <w:sz w:val="24"/>
        </w:rPr>
      </w:pPr>
      <w:r>
        <w:rPr>
          <w:rFonts w:ascii="Times New Roman" w:hAnsi="Times New Roman"/>
          <w:noProof/>
        </w:rPr>
        <w:drawing>
          <wp:inline distT="0" distB="0" distL="114300" distR="114300" wp14:anchorId="3FB1F5B6" wp14:editId="292C2A19">
            <wp:extent cx="1707515" cy="1750060"/>
            <wp:effectExtent l="0" t="0" r="6985" b="2540"/>
            <wp:docPr id="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3"/>
                    <pic:cNvPicPr>
                      <a:picLocks noChangeAspect="1"/>
                    </pic:cNvPicPr>
                  </pic:nvPicPr>
                  <pic:blipFill>
                    <a:blip r:embed="rId56"/>
                    <a:srcRect l="4272"/>
                    <a:stretch>
                      <a:fillRect/>
                    </a:stretch>
                  </pic:blipFill>
                  <pic:spPr>
                    <a:xfrm>
                      <a:off x="0" y="0"/>
                      <a:ext cx="1707515" cy="1750060"/>
                    </a:xfrm>
                    <a:prstGeom prst="rect">
                      <a:avLst/>
                    </a:prstGeom>
                    <a:noFill/>
                    <a:ln>
                      <a:noFill/>
                    </a:ln>
                  </pic:spPr>
                </pic:pic>
              </a:graphicData>
            </a:graphic>
          </wp:inline>
        </w:drawing>
      </w:r>
      <w:r>
        <w:rPr>
          <w:rFonts w:ascii="Times New Roman" w:hAnsi="Times New Roman"/>
        </w:rPr>
        <w:t xml:space="preserve">             </w:t>
      </w:r>
      <w:r>
        <w:rPr>
          <w:rFonts w:ascii="Times New Roman" w:hAnsi="Times New Roman"/>
          <w:noProof/>
        </w:rPr>
        <w:drawing>
          <wp:inline distT="0" distB="0" distL="114300" distR="114300" wp14:anchorId="1E57D8E6" wp14:editId="2B28C4E6">
            <wp:extent cx="1696085" cy="1731010"/>
            <wp:effectExtent l="0" t="0" r="18415" b="2540"/>
            <wp:docPr id="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4"/>
                    <pic:cNvPicPr>
                      <a:picLocks noChangeAspect="1"/>
                    </pic:cNvPicPr>
                  </pic:nvPicPr>
                  <pic:blipFill>
                    <a:blip r:embed="rId57"/>
                    <a:srcRect l="5818" b="2678"/>
                    <a:stretch>
                      <a:fillRect/>
                    </a:stretch>
                  </pic:blipFill>
                  <pic:spPr>
                    <a:xfrm>
                      <a:off x="0" y="0"/>
                      <a:ext cx="1696085" cy="1731010"/>
                    </a:xfrm>
                    <a:prstGeom prst="rect">
                      <a:avLst/>
                    </a:prstGeom>
                    <a:noFill/>
                    <a:ln>
                      <a:noFill/>
                    </a:ln>
                  </pic:spPr>
                </pic:pic>
              </a:graphicData>
            </a:graphic>
          </wp:inline>
        </w:drawing>
      </w:r>
    </w:p>
    <w:p w14:paraId="0A58B95D" w14:textId="77777777" w:rsidR="00CC2512" w:rsidRDefault="00705C2B">
      <w:pPr>
        <w:ind w:left="420"/>
        <w:jc w:val="center"/>
        <w:rPr>
          <w:rFonts w:ascii="Times New Roman" w:hAnsi="Times New Roman"/>
        </w:rPr>
      </w:pPr>
      <w:r>
        <w:rPr>
          <w:rFonts w:ascii="Times New Roman" w:hAnsi="Times New Roman"/>
        </w:rPr>
        <w:t>（</w:t>
      </w:r>
      <w:r>
        <w:rPr>
          <w:rFonts w:ascii="Times New Roman" w:hAnsi="Times New Roman"/>
        </w:rPr>
        <w:t>c</w:t>
      </w:r>
      <w:r>
        <w:rPr>
          <w:rFonts w:ascii="Times New Roman" w:hAnsi="Times New Roman"/>
        </w:rPr>
        <w:t>）</w:t>
      </w:r>
      <w:r>
        <w:rPr>
          <w:rFonts w:ascii="Times New Roman" w:hAnsi="Times New Roman"/>
        </w:rPr>
        <w:t xml:space="preserve">                                 </w:t>
      </w:r>
      <w:r>
        <w:rPr>
          <w:rFonts w:ascii="Times New Roman" w:hAnsi="Times New Roman"/>
        </w:rPr>
        <w:t xml:space="preserve"> </w:t>
      </w:r>
      <w:r>
        <w:rPr>
          <w:rFonts w:ascii="Times New Roman" w:hAnsi="Times New Roman"/>
        </w:rPr>
        <w:t>（</w:t>
      </w:r>
      <w:r>
        <w:rPr>
          <w:rFonts w:ascii="Times New Roman" w:hAnsi="Times New Roman"/>
        </w:rPr>
        <w:t>d</w:t>
      </w:r>
      <w:r>
        <w:rPr>
          <w:rFonts w:ascii="Times New Roman" w:hAnsi="Times New Roman"/>
        </w:rPr>
        <w:t>）</w:t>
      </w:r>
    </w:p>
    <w:p w14:paraId="08CBD8A4" w14:textId="77777777" w:rsidR="00CC2512" w:rsidRDefault="00705C2B">
      <w:pPr>
        <w:ind w:left="420"/>
        <w:jc w:val="center"/>
        <w:rPr>
          <w:rFonts w:ascii="Times New Roman" w:hAnsi="Times New Roman"/>
        </w:rPr>
      </w:pPr>
      <w:r>
        <w:rPr>
          <w:rFonts w:ascii="Times New Roman" w:hAnsi="Times New Roman"/>
        </w:rPr>
        <w:t>图</w:t>
      </w:r>
      <w:r>
        <w:rPr>
          <w:rFonts w:ascii="Times New Roman" w:hAnsi="Times New Roman"/>
        </w:rPr>
        <w:t>2-3</w:t>
      </w:r>
      <w:r>
        <w:rPr>
          <w:rFonts w:ascii="Times New Roman" w:hAnsi="Times New Roman"/>
        </w:rPr>
        <w:t>心脏不同维度</w:t>
      </w:r>
      <w:r>
        <w:rPr>
          <w:rFonts w:ascii="Times New Roman" w:hAnsi="Times New Roman"/>
        </w:rPr>
        <w:t>MRI</w:t>
      </w:r>
    </w:p>
    <w:p w14:paraId="0F42B35E" w14:textId="77777777" w:rsidR="00CC2512" w:rsidRDefault="00705C2B">
      <w:pPr>
        <w:widowControl/>
        <w:spacing w:line="360" w:lineRule="auto"/>
        <w:ind w:firstLineChars="200" w:firstLine="480"/>
        <w:jc w:val="left"/>
        <w:rPr>
          <w:rFonts w:ascii="Times New Roman" w:hAnsi="Times New Roman"/>
          <w:color w:val="000000" w:themeColor="text1"/>
          <w:sz w:val="24"/>
        </w:rPr>
      </w:pPr>
      <w:r>
        <w:rPr>
          <w:rFonts w:ascii="Times New Roman" w:hAnsi="Times New Roman"/>
          <w:color w:val="000000" w:themeColor="text1"/>
          <w:sz w:val="24"/>
        </w:rPr>
        <w:t>医学成像扫描时有不同的平面，所获得的图像会有很大的差异。如图</w:t>
      </w:r>
      <w:r>
        <w:rPr>
          <w:rFonts w:ascii="Times New Roman" w:hAnsi="Times New Roman"/>
          <w:color w:val="000000" w:themeColor="text1"/>
          <w:sz w:val="24"/>
        </w:rPr>
        <w:t>2-2</w:t>
      </w:r>
      <w:r>
        <w:rPr>
          <w:rFonts w:ascii="Times New Roman" w:hAnsi="Times New Roman"/>
          <w:color w:val="000000" w:themeColor="text1"/>
          <w:sz w:val="24"/>
        </w:rPr>
        <w:t>所示，绿色代表长轴扫描方向</w:t>
      </w:r>
      <w:r>
        <w:rPr>
          <w:rFonts w:ascii="Times New Roman" w:hAnsi="Times New Roman"/>
          <w:color w:val="000000" w:themeColor="text1"/>
          <w:sz w:val="24"/>
        </w:rPr>
        <w:t>(</w:t>
      </w:r>
      <w:r>
        <w:rPr>
          <w:rFonts w:ascii="Times New Roman" w:hAnsi="Times New Roman"/>
          <w:color w:val="000000" w:themeColor="text1"/>
          <w:sz w:val="24"/>
        </w:rPr>
        <w:t>长轴图像</w:t>
      </w:r>
      <w:r>
        <w:rPr>
          <w:rFonts w:ascii="Times New Roman" w:hAnsi="Times New Roman"/>
          <w:color w:val="000000" w:themeColor="text1"/>
          <w:sz w:val="24"/>
        </w:rPr>
        <w:t>)</w:t>
      </w:r>
      <w:r>
        <w:rPr>
          <w:rFonts w:ascii="Times New Roman" w:hAnsi="Times New Roman"/>
          <w:color w:val="000000" w:themeColor="text1"/>
          <w:sz w:val="24"/>
        </w:rPr>
        <w:t>，蓝色代表短轴扫描方向</w:t>
      </w:r>
      <w:r>
        <w:rPr>
          <w:rFonts w:ascii="Times New Roman" w:hAnsi="Times New Roman"/>
          <w:color w:val="000000" w:themeColor="text1"/>
          <w:sz w:val="24"/>
        </w:rPr>
        <w:t>(</w:t>
      </w:r>
      <w:r>
        <w:rPr>
          <w:rFonts w:ascii="Times New Roman" w:hAnsi="Times New Roman"/>
          <w:color w:val="000000" w:themeColor="text1"/>
          <w:sz w:val="24"/>
        </w:rPr>
        <w:t>短轴图像</w:t>
      </w:r>
      <w:r>
        <w:rPr>
          <w:rFonts w:ascii="Times New Roman" w:hAnsi="Times New Roman"/>
          <w:color w:val="000000" w:themeColor="text1"/>
          <w:sz w:val="24"/>
        </w:rPr>
        <w:t>)</w:t>
      </w:r>
      <w:r>
        <w:rPr>
          <w:rFonts w:ascii="Times New Roman" w:hAnsi="Times New Roman"/>
          <w:color w:val="000000" w:themeColor="text1"/>
          <w:sz w:val="24"/>
        </w:rPr>
        <w:t>。医学成像的图像有三个不同维度的平面：如图</w:t>
      </w:r>
      <w:r>
        <w:rPr>
          <w:rFonts w:ascii="Times New Roman" w:hAnsi="Times New Roman"/>
          <w:color w:val="000000" w:themeColor="text1"/>
          <w:sz w:val="24"/>
        </w:rPr>
        <w:t>2-3</w:t>
      </w:r>
      <w:r>
        <w:rPr>
          <w:rFonts w:ascii="Times New Roman" w:hAnsi="Times New Roman"/>
          <w:color w:val="000000" w:themeColor="text1"/>
          <w:sz w:val="24"/>
        </w:rPr>
        <w:t>（</w:t>
      </w:r>
      <w:r>
        <w:rPr>
          <w:rFonts w:ascii="Times New Roman" w:hAnsi="Times New Roman"/>
          <w:color w:val="000000" w:themeColor="text1"/>
          <w:sz w:val="24"/>
        </w:rPr>
        <w:t>a</w:t>
      </w:r>
      <w:r>
        <w:rPr>
          <w:rFonts w:ascii="Times New Roman" w:hAnsi="Times New Roman"/>
          <w:color w:val="000000" w:themeColor="text1"/>
          <w:sz w:val="24"/>
        </w:rPr>
        <w:t>）心脏横断面、如图</w:t>
      </w:r>
      <w:r>
        <w:rPr>
          <w:rFonts w:ascii="Times New Roman" w:hAnsi="Times New Roman"/>
          <w:color w:val="000000" w:themeColor="text1"/>
          <w:sz w:val="24"/>
        </w:rPr>
        <w:t>2-3</w:t>
      </w:r>
      <w:r>
        <w:rPr>
          <w:rFonts w:ascii="Times New Roman" w:hAnsi="Times New Roman"/>
          <w:color w:val="000000" w:themeColor="text1"/>
          <w:sz w:val="24"/>
        </w:rPr>
        <w:t>（</w:t>
      </w:r>
      <w:r>
        <w:rPr>
          <w:rFonts w:ascii="Times New Roman" w:hAnsi="Times New Roman"/>
          <w:color w:val="000000" w:themeColor="text1"/>
          <w:sz w:val="24"/>
        </w:rPr>
        <w:t>b</w:t>
      </w:r>
      <w:r>
        <w:rPr>
          <w:rFonts w:ascii="Times New Roman" w:hAnsi="Times New Roman"/>
          <w:color w:val="000000" w:themeColor="text1"/>
          <w:sz w:val="24"/>
        </w:rPr>
        <w:t>）心脏短轴冠状面、如图</w:t>
      </w:r>
      <w:r>
        <w:rPr>
          <w:rFonts w:ascii="Times New Roman" w:hAnsi="Times New Roman"/>
          <w:color w:val="000000" w:themeColor="text1"/>
          <w:sz w:val="24"/>
        </w:rPr>
        <w:t>2-3</w:t>
      </w:r>
      <w:r>
        <w:rPr>
          <w:rFonts w:ascii="Times New Roman" w:hAnsi="Times New Roman"/>
          <w:color w:val="000000" w:themeColor="text1"/>
          <w:sz w:val="24"/>
        </w:rPr>
        <w:t>（</w:t>
      </w:r>
      <w:r>
        <w:rPr>
          <w:rFonts w:ascii="Times New Roman" w:hAnsi="Times New Roman"/>
          <w:color w:val="000000" w:themeColor="text1"/>
          <w:sz w:val="24"/>
        </w:rPr>
        <w:t>c</w:t>
      </w:r>
      <w:r>
        <w:rPr>
          <w:rFonts w:ascii="Times New Roman" w:hAnsi="Times New Roman"/>
          <w:color w:val="000000" w:themeColor="text1"/>
          <w:sz w:val="24"/>
        </w:rPr>
        <w:t>）、图</w:t>
      </w:r>
      <w:r>
        <w:rPr>
          <w:rFonts w:ascii="Times New Roman" w:hAnsi="Times New Roman"/>
          <w:color w:val="000000" w:themeColor="text1"/>
          <w:sz w:val="24"/>
        </w:rPr>
        <w:t>2-3</w:t>
      </w:r>
      <w:r>
        <w:rPr>
          <w:rFonts w:ascii="Times New Roman" w:hAnsi="Times New Roman"/>
          <w:color w:val="000000" w:themeColor="text1"/>
          <w:sz w:val="24"/>
        </w:rPr>
        <w:t>（</w:t>
      </w:r>
      <w:r>
        <w:rPr>
          <w:rFonts w:ascii="Times New Roman" w:hAnsi="Times New Roman"/>
          <w:color w:val="000000" w:themeColor="text1"/>
          <w:sz w:val="24"/>
        </w:rPr>
        <w:t>d</w:t>
      </w:r>
      <w:r>
        <w:rPr>
          <w:rFonts w:ascii="Times New Roman" w:hAnsi="Times New Roman"/>
          <w:color w:val="000000" w:themeColor="text1"/>
          <w:sz w:val="24"/>
        </w:rPr>
        <w:t>）心脏短轴矢状面。心脏</w:t>
      </w:r>
      <w:r>
        <w:rPr>
          <w:rFonts w:ascii="Times New Roman" w:hAnsi="Times New Roman"/>
          <w:color w:val="000000" w:themeColor="text1"/>
          <w:sz w:val="24"/>
        </w:rPr>
        <w:t>MRI</w:t>
      </w:r>
      <w:r>
        <w:rPr>
          <w:rFonts w:ascii="Times New Roman" w:hAnsi="Times New Roman"/>
          <w:color w:val="000000" w:themeColor="text1"/>
          <w:sz w:val="24"/>
        </w:rPr>
        <w:t>中相关的名词缩写解释：</w:t>
      </w:r>
    </w:p>
    <w:p w14:paraId="0CE7E1F0" w14:textId="77777777" w:rsidR="00CC2512" w:rsidRDefault="00705C2B">
      <w:pPr>
        <w:numPr>
          <w:ilvl w:val="0"/>
          <w:numId w:val="13"/>
        </w:numPr>
        <w:rPr>
          <w:rFonts w:ascii="Times New Roman" w:hAnsi="Times New Roman"/>
          <w:sz w:val="24"/>
        </w:rPr>
      </w:pPr>
      <w:r>
        <w:rPr>
          <w:rFonts w:ascii="Times New Roman" w:hAnsi="Times New Roman"/>
          <w:sz w:val="24"/>
        </w:rPr>
        <w:t>LV : Left Ventricle</w:t>
      </w:r>
      <w:r>
        <w:rPr>
          <w:rFonts w:ascii="Times New Roman" w:hAnsi="Times New Roman"/>
          <w:sz w:val="24"/>
        </w:rPr>
        <w:t>左心室</w:t>
      </w:r>
    </w:p>
    <w:p w14:paraId="36D35DEC" w14:textId="77777777" w:rsidR="00CC2512" w:rsidRDefault="00705C2B">
      <w:pPr>
        <w:numPr>
          <w:ilvl w:val="0"/>
          <w:numId w:val="13"/>
        </w:numPr>
        <w:rPr>
          <w:rFonts w:ascii="Times New Roman" w:hAnsi="Times New Roman"/>
          <w:sz w:val="24"/>
        </w:rPr>
      </w:pPr>
      <w:r>
        <w:rPr>
          <w:rFonts w:ascii="Times New Roman" w:hAnsi="Times New Roman"/>
          <w:sz w:val="24"/>
        </w:rPr>
        <w:t>LA : Left Atrium</w:t>
      </w:r>
      <w:r>
        <w:rPr>
          <w:rFonts w:ascii="Times New Roman" w:hAnsi="Times New Roman"/>
          <w:sz w:val="24"/>
        </w:rPr>
        <w:t>左心房</w:t>
      </w:r>
    </w:p>
    <w:p w14:paraId="65C7073D" w14:textId="77777777" w:rsidR="00CC2512" w:rsidRDefault="00705C2B">
      <w:pPr>
        <w:numPr>
          <w:ilvl w:val="0"/>
          <w:numId w:val="13"/>
        </w:numPr>
        <w:rPr>
          <w:rFonts w:ascii="Times New Roman" w:hAnsi="Times New Roman"/>
          <w:sz w:val="24"/>
        </w:rPr>
      </w:pPr>
      <w:r>
        <w:rPr>
          <w:rFonts w:ascii="Times New Roman" w:hAnsi="Times New Roman"/>
          <w:sz w:val="24"/>
        </w:rPr>
        <w:t>RV : Right Ventricle</w:t>
      </w:r>
      <w:r>
        <w:rPr>
          <w:rFonts w:ascii="Times New Roman" w:hAnsi="Times New Roman"/>
          <w:sz w:val="24"/>
        </w:rPr>
        <w:t>右心室</w:t>
      </w:r>
    </w:p>
    <w:p w14:paraId="1F6DAD91" w14:textId="77777777" w:rsidR="00CC2512" w:rsidRDefault="00705C2B">
      <w:pPr>
        <w:numPr>
          <w:ilvl w:val="0"/>
          <w:numId w:val="13"/>
        </w:numPr>
        <w:rPr>
          <w:rFonts w:ascii="Times New Roman" w:hAnsi="Times New Roman"/>
          <w:sz w:val="24"/>
        </w:rPr>
      </w:pPr>
      <w:r>
        <w:rPr>
          <w:rFonts w:ascii="Times New Roman" w:hAnsi="Times New Roman"/>
          <w:sz w:val="24"/>
        </w:rPr>
        <w:t xml:space="preserve">RA : Right </w:t>
      </w:r>
      <w:r>
        <w:rPr>
          <w:rFonts w:ascii="Times New Roman" w:hAnsi="Times New Roman"/>
          <w:sz w:val="24"/>
        </w:rPr>
        <w:t>Atrium</w:t>
      </w:r>
      <w:r>
        <w:rPr>
          <w:rFonts w:ascii="Times New Roman" w:hAnsi="Times New Roman"/>
          <w:sz w:val="24"/>
        </w:rPr>
        <w:t>右心房</w:t>
      </w:r>
    </w:p>
    <w:p w14:paraId="4DA8578F" w14:textId="77777777" w:rsidR="00CC2512" w:rsidRDefault="00705C2B">
      <w:pPr>
        <w:numPr>
          <w:ilvl w:val="0"/>
          <w:numId w:val="13"/>
        </w:numPr>
        <w:rPr>
          <w:rFonts w:ascii="Times New Roman" w:hAnsi="Times New Roman"/>
          <w:sz w:val="24"/>
        </w:rPr>
      </w:pPr>
      <w:proofErr w:type="spellStart"/>
      <w:r>
        <w:rPr>
          <w:rFonts w:ascii="Times New Roman" w:hAnsi="Times New Roman"/>
          <w:sz w:val="24"/>
        </w:rPr>
        <w:lastRenderedPageBreak/>
        <w:t>Ao</w:t>
      </w:r>
      <w:proofErr w:type="spellEnd"/>
      <w:r>
        <w:rPr>
          <w:rFonts w:ascii="Times New Roman" w:hAnsi="Times New Roman"/>
          <w:sz w:val="24"/>
        </w:rPr>
        <w:t xml:space="preserve"> :  Aorta</w:t>
      </w:r>
      <w:r>
        <w:rPr>
          <w:rFonts w:ascii="Times New Roman" w:hAnsi="Times New Roman"/>
          <w:sz w:val="24"/>
        </w:rPr>
        <w:t>主动脉</w:t>
      </w:r>
    </w:p>
    <w:p w14:paraId="4E33F884" w14:textId="77777777" w:rsidR="00CC2512" w:rsidRDefault="00705C2B">
      <w:pPr>
        <w:numPr>
          <w:ilvl w:val="0"/>
          <w:numId w:val="13"/>
        </w:numPr>
        <w:rPr>
          <w:rFonts w:ascii="Times New Roman" w:hAnsi="Times New Roman"/>
          <w:sz w:val="24"/>
        </w:rPr>
      </w:pPr>
      <w:r>
        <w:rPr>
          <w:rFonts w:ascii="Times New Roman" w:hAnsi="Times New Roman"/>
          <w:sz w:val="24"/>
        </w:rPr>
        <w:t>PA :  Pulmonary Artery</w:t>
      </w:r>
      <w:r>
        <w:rPr>
          <w:rFonts w:ascii="Times New Roman" w:hAnsi="Times New Roman"/>
          <w:sz w:val="24"/>
        </w:rPr>
        <w:t>肺动脉</w:t>
      </w:r>
    </w:p>
    <w:p w14:paraId="3AD1CB8D" w14:textId="77777777" w:rsidR="00CC2512" w:rsidRDefault="00705C2B">
      <w:pPr>
        <w:numPr>
          <w:ilvl w:val="0"/>
          <w:numId w:val="13"/>
        </w:numPr>
        <w:rPr>
          <w:rFonts w:ascii="Times New Roman" w:hAnsi="Times New Roman"/>
          <w:sz w:val="24"/>
        </w:rPr>
      </w:pPr>
      <w:proofErr w:type="spellStart"/>
      <w:r>
        <w:rPr>
          <w:rFonts w:ascii="Times New Roman" w:hAnsi="Times New Roman"/>
          <w:sz w:val="24"/>
        </w:rPr>
        <w:t>rpa</w:t>
      </w:r>
      <w:proofErr w:type="spellEnd"/>
      <w:r>
        <w:rPr>
          <w:rFonts w:ascii="Times New Roman" w:hAnsi="Times New Roman"/>
          <w:sz w:val="24"/>
        </w:rPr>
        <w:t xml:space="preserve"> :  Right Pulmonary Artery</w:t>
      </w:r>
      <w:r>
        <w:rPr>
          <w:rFonts w:ascii="Times New Roman" w:hAnsi="Times New Roman"/>
          <w:sz w:val="24"/>
        </w:rPr>
        <w:t>右肺动脉</w:t>
      </w:r>
    </w:p>
    <w:p w14:paraId="1D7AB3C5" w14:textId="77777777" w:rsidR="00CC2512" w:rsidRDefault="00705C2B">
      <w:pPr>
        <w:numPr>
          <w:ilvl w:val="0"/>
          <w:numId w:val="13"/>
        </w:numPr>
        <w:rPr>
          <w:rFonts w:ascii="Times New Roman" w:hAnsi="Times New Roman"/>
          <w:sz w:val="24"/>
        </w:rPr>
      </w:pPr>
      <w:r>
        <w:rPr>
          <w:rFonts w:ascii="Times New Roman" w:hAnsi="Times New Roman"/>
          <w:sz w:val="24"/>
        </w:rPr>
        <w:t>av : Aortic Valve</w:t>
      </w:r>
      <w:r>
        <w:rPr>
          <w:rFonts w:ascii="Times New Roman" w:hAnsi="Times New Roman"/>
          <w:sz w:val="24"/>
        </w:rPr>
        <w:t>主动脉瓣</w:t>
      </w:r>
    </w:p>
    <w:p w14:paraId="074F545A" w14:textId="77777777" w:rsidR="00CC2512" w:rsidRDefault="00705C2B">
      <w:pPr>
        <w:numPr>
          <w:ilvl w:val="0"/>
          <w:numId w:val="13"/>
        </w:numPr>
        <w:rPr>
          <w:rFonts w:ascii="Times New Roman" w:hAnsi="Times New Roman"/>
          <w:sz w:val="24"/>
        </w:rPr>
      </w:pPr>
      <w:r>
        <w:rPr>
          <w:rFonts w:ascii="Times New Roman" w:hAnsi="Times New Roman"/>
          <w:sz w:val="24"/>
        </w:rPr>
        <w:t xml:space="preserve">mv : </w:t>
      </w:r>
      <w:proofErr w:type="spellStart"/>
      <w:r>
        <w:rPr>
          <w:rFonts w:ascii="Times New Roman" w:hAnsi="Times New Roman"/>
          <w:sz w:val="24"/>
        </w:rPr>
        <w:t>Mitrial</w:t>
      </w:r>
      <w:proofErr w:type="spellEnd"/>
      <w:r>
        <w:rPr>
          <w:rFonts w:ascii="Times New Roman" w:hAnsi="Times New Roman"/>
          <w:sz w:val="24"/>
        </w:rPr>
        <w:t xml:space="preserve"> Valve</w:t>
      </w:r>
      <w:r>
        <w:rPr>
          <w:rFonts w:ascii="Times New Roman" w:hAnsi="Times New Roman"/>
          <w:sz w:val="24"/>
        </w:rPr>
        <w:t>二尖瓣</w:t>
      </w:r>
    </w:p>
    <w:p w14:paraId="0963B4A0" w14:textId="77777777" w:rsidR="00CC2512" w:rsidRDefault="00705C2B">
      <w:pPr>
        <w:numPr>
          <w:ilvl w:val="0"/>
          <w:numId w:val="13"/>
        </w:numPr>
        <w:rPr>
          <w:rFonts w:ascii="Times New Roman" w:hAnsi="Times New Roman"/>
          <w:sz w:val="24"/>
        </w:rPr>
      </w:pPr>
      <w:r>
        <w:rPr>
          <w:rFonts w:ascii="Times New Roman" w:hAnsi="Times New Roman"/>
          <w:sz w:val="24"/>
        </w:rPr>
        <w:t>tv : Tricuspid Valve</w:t>
      </w:r>
      <w:r>
        <w:rPr>
          <w:rFonts w:ascii="Times New Roman" w:hAnsi="Times New Roman"/>
          <w:sz w:val="24"/>
        </w:rPr>
        <w:t>三尖瓣</w:t>
      </w:r>
    </w:p>
    <w:p w14:paraId="51150CE1" w14:textId="77777777" w:rsidR="00CC2512" w:rsidRDefault="00705C2B">
      <w:pPr>
        <w:pStyle w:val="2"/>
        <w:rPr>
          <w:rFonts w:ascii="Times New Roman" w:eastAsia="宋体" w:hAnsi="Times New Roman"/>
        </w:rPr>
      </w:pPr>
      <w:bookmarkStart w:id="76" w:name="_Toc17846"/>
      <w:bookmarkStart w:id="77" w:name="_Toc10827"/>
      <w:bookmarkStart w:id="78" w:name="_Toc16597"/>
      <w:r>
        <w:rPr>
          <w:rFonts w:ascii="Times New Roman" w:eastAsia="宋体" w:hAnsi="Times New Roman"/>
        </w:rPr>
        <w:t>2.2</w:t>
      </w:r>
      <w:r>
        <w:rPr>
          <w:rFonts w:ascii="Times New Roman" w:eastAsia="宋体" w:hAnsi="Times New Roman"/>
        </w:rPr>
        <w:t>深度学习与图像分割</w:t>
      </w:r>
      <w:bookmarkEnd w:id="76"/>
      <w:bookmarkEnd w:id="77"/>
      <w:bookmarkEnd w:id="78"/>
    </w:p>
    <w:p w14:paraId="2F9BFAC4" w14:textId="77777777" w:rsidR="00CC2512" w:rsidRDefault="00705C2B">
      <w:pPr>
        <w:pStyle w:val="3"/>
        <w:ind w:firstLineChars="200" w:firstLine="643"/>
        <w:rPr>
          <w:rFonts w:ascii="Times New Roman" w:hAnsi="Times New Roman"/>
        </w:rPr>
      </w:pPr>
      <w:bookmarkStart w:id="79" w:name="_Toc20524"/>
      <w:bookmarkStart w:id="80" w:name="_Toc27679"/>
      <w:bookmarkStart w:id="81" w:name="_Toc16692"/>
      <w:r>
        <w:rPr>
          <w:rFonts w:ascii="Times New Roman" w:hAnsi="Times New Roman"/>
        </w:rPr>
        <w:t>2.2.1</w:t>
      </w:r>
      <w:r>
        <w:rPr>
          <w:rFonts w:ascii="Times New Roman" w:hAnsi="Times New Roman"/>
        </w:rPr>
        <w:t>深度学习</w:t>
      </w:r>
      <w:bookmarkEnd w:id="79"/>
      <w:bookmarkEnd w:id="80"/>
      <w:bookmarkEnd w:id="81"/>
    </w:p>
    <w:p w14:paraId="0DF001AE" w14:textId="77777777" w:rsidR="00CC2512" w:rsidRDefault="00705C2B">
      <w:pPr>
        <w:jc w:val="center"/>
        <w:rPr>
          <w:rFonts w:ascii="Times New Roman" w:hAnsi="Times New Roman"/>
        </w:rPr>
      </w:pPr>
      <w:r>
        <w:rPr>
          <w:rFonts w:ascii="Times New Roman" w:hAnsi="Times New Roman"/>
          <w:noProof/>
        </w:rPr>
        <w:drawing>
          <wp:inline distT="0" distB="0" distL="114300" distR="114300" wp14:anchorId="5616811F" wp14:editId="38646CBC">
            <wp:extent cx="1693545" cy="1727835"/>
            <wp:effectExtent l="0" t="0" r="1905" b="5715"/>
            <wp:docPr id="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6"/>
                    <pic:cNvPicPr>
                      <a:picLocks noChangeAspect="1"/>
                    </pic:cNvPicPr>
                  </pic:nvPicPr>
                  <pic:blipFill>
                    <a:blip r:embed="rId58"/>
                    <a:srcRect l="21570" t="2437" r="1911" b="1429"/>
                    <a:stretch>
                      <a:fillRect/>
                    </a:stretch>
                  </pic:blipFill>
                  <pic:spPr>
                    <a:xfrm>
                      <a:off x="0" y="0"/>
                      <a:ext cx="1693545" cy="1727835"/>
                    </a:xfrm>
                    <a:prstGeom prst="rect">
                      <a:avLst/>
                    </a:prstGeom>
                    <a:noFill/>
                    <a:ln>
                      <a:noFill/>
                    </a:ln>
                  </pic:spPr>
                </pic:pic>
              </a:graphicData>
            </a:graphic>
          </wp:inline>
        </w:drawing>
      </w:r>
    </w:p>
    <w:p w14:paraId="4B7D26D5" w14:textId="77777777" w:rsidR="00CC2512" w:rsidRDefault="00705C2B">
      <w:pPr>
        <w:jc w:val="center"/>
        <w:rPr>
          <w:rFonts w:ascii="Times New Roman" w:hAnsi="Times New Roman"/>
          <w:szCs w:val="21"/>
        </w:rPr>
      </w:pPr>
      <w:r>
        <w:rPr>
          <w:rFonts w:ascii="Times New Roman" w:hAnsi="Times New Roman"/>
          <w:szCs w:val="21"/>
        </w:rPr>
        <w:t>图</w:t>
      </w:r>
      <w:r>
        <w:rPr>
          <w:rFonts w:ascii="Times New Roman" w:hAnsi="Times New Roman"/>
          <w:szCs w:val="21"/>
        </w:rPr>
        <w:t>2-4</w:t>
      </w:r>
      <w:r>
        <w:rPr>
          <w:rFonts w:ascii="Times New Roman" w:hAnsi="Times New Roman"/>
          <w:szCs w:val="21"/>
        </w:rPr>
        <w:t>学科交叉图</w:t>
      </w:r>
    </w:p>
    <w:p w14:paraId="1B47A32E" w14:textId="77777777" w:rsidR="00CC2512" w:rsidRDefault="00705C2B">
      <w:pPr>
        <w:widowControl/>
        <w:spacing w:line="360" w:lineRule="auto"/>
        <w:ind w:firstLineChars="200" w:firstLine="420"/>
        <w:jc w:val="left"/>
        <w:rPr>
          <w:rFonts w:ascii="Times New Roman" w:hAnsi="Times New Roman"/>
          <w:color w:val="000000" w:themeColor="text1"/>
          <w:sz w:val="24"/>
        </w:rPr>
      </w:pPr>
      <w:r>
        <w:rPr>
          <w:rFonts w:ascii="Times New Roman" w:hAnsi="Times New Roman"/>
        </w:rPr>
        <w:t xml:space="preserve"> </w:t>
      </w:r>
      <w:r>
        <w:rPr>
          <w:rFonts w:ascii="Times New Roman" w:hAnsi="Times New Roman"/>
          <w:color w:val="000000" w:themeColor="text1"/>
          <w:sz w:val="24"/>
        </w:rPr>
        <w:t xml:space="preserve"> </w:t>
      </w:r>
      <w:r>
        <w:rPr>
          <w:rFonts w:ascii="Times New Roman" w:hAnsi="Times New Roman"/>
          <w:color w:val="000000" w:themeColor="text1"/>
          <w:sz w:val="24"/>
        </w:rPr>
        <w:t>近年来人工智能成为了研究的热点，而深度学习便是通向人工智能的途径之一。如图</w:t>
      </w:r>
      <w:r>
        <w:rPr>
          <w:rFonts w:ascii="Times New Roman" w:hAnsi="Times New Roman"/>
          <w:color w:val="000000" w:themeColor="text1"/>
          <w:sz w:val="24"/>
        </w:rPr>
        <w:t>2-4</w:t>
      </w:r>
      <w:r>
        <w:rPr>
          <w:rFonts w:ascii="Times New Roman" w:hAnsi="Times New Roman"/>
          <w:color w:val="000000" w:themeColor="text1"/>
          <w:sz w:val="24"/>
        </w:rPr>
        <w:t>所示为深度学习与各学科之间的包含关系图。人工智能的范畴十分宽广，它包含了机器学习、表示学习和深度学习。而深度学习属于机器学习的一种，深度学习具有强大的表示能力和灵活性，它能够从一般抽象概括到高级抽象，从简单概念之间的联系定义复杂的概念。</w:t>
      </w:r>
    </w:p>
    <w:p w14:paraId="264BE179" w14:textId="77777777" w:rsidR="00CC2512" w:rsidRDefault="00705C2B">
      <w:pPr>
        <w:widowControl/>
        <w:spacing w:line="360" w:lineRule="auto"/>
        <w:ind w:firstLineChars="200" w:firstLine="480"/>
        <w:jc w:val="left"/>
        <w:rPr>
          <w:rFonts w:ascii="Times New Roman" w:hAnsi="Times New Roman"/>
          <w:color w:val="000000" w:themeColor="text1"/>
          <w:sz w:val="24"/>
        </w:rPr>
      </w:pPr>
      <w:r>
        <w:rPr>
          <w:rFonts w:ascii="Times New Roman" w:hAnsi="Times New Roman"/>
          <w:color w:val="000000" w:themeColor="text1"/>
          <w:sz w:val="24"/>
        </w:rPr>
        <w:t>图像分割是医学图像分析和解释的重要前提或环节。然而，由于人体器官多样性、病灶形状复杂性、图像噪声干扰等问题，自动精准的医学图像分割仍是一个尚未解决的难题。深度学习具有自动从数据中学习深层次、鉴</w:t>
      </w:r>
      <w:r>
        <w:rPr>
          <w:rFonts w:ascii="Times New Roman" w:hAnsi="Times New Roman"/>
          <w:color w:val="000000" w:themeColor="text1"/>
          <w:sz w:val="24"/>
        </w:rPr>
        <w:t>别性特征的能力，已在医学图像分割领域广泛应用，其性能较传统图像分割方法具有显著提升。深度学习模型是一种典型的数据驱动的机器学习的模型，根据标注数据量和标注方式可以分为全监督模型和非完全监督模型。全监督模型指的是在给定训练样本及其对应的</w:t>
      </w:r>
      <w:proofErr w:type="gramStart"/>
      <w:r>
        <w:rPr>
          <w:rFonts w:ascii="Times New Roman" w:hAnsi="Times New Roman"/>
          <w:color w:val="000000" w:themeColor="text1"/>
          <w:sz w:val="24"/>
        </w:rPr>
        <w:t>像素级标注</w:t>
      </w:r>
      <w:proofErr w:type="gramEnd"/>
      <w:r>
        <w:rPr>
          <w:rFonts w:ascii="Times New Roman" w:hAnsi="Times New Roman"/>
          <w:color w:val="000000" w:themeColor="text1"/>
          <w:sz w:val="24"/>
        </w:rPr>
        <w:t>的情形下构建的分割模型。在实际生活中由于医学图像数据的</w:t>
      </w:r>
      <w:proofErr w:type="gramStart"/>
      <w:r>
        <w:rPr>
          <w:rFonts w:ascii="Times New Roman" w:hAnsi="Times New Roman"/>
          <w:color w:val="000000" w:themeColor="text1"/>
          <w:sz w:val="24"/>
        </w:rPr>
        <w:t>像素级标注</w:t>
      </w:r>
      <w:proofErr w:type="gramEnd"/>
      <w:r>
        <w:rPr>
          <w:rFonts w:ascii="Times New Roman" w:hAnsi="Times New Roman"/>
          <w:color w:val="000000" w:themeColor="text1"/>
          <w:sz w:val="24"/>
        </w:rPr>
        <w:t>通常比较耗时、专业要求非常高，这会导致用于训练的已标注样本数量较为有限，非完全监督模型便由此产生。</w:t>
      </w:r>
    </w:p>
    <w:p w14:paraId="4815968E" w14:textId="77777777" w:rsidR="00CC2512" w:rsidRDefault="00CC2512">
      <w:pPr>
        <w:rPr>
          <w:rFonts w:ascii="Times New Roman" w:hAnsi="Times New Roman"/>
        </w:rPr>
      </w:pPr>
    </w:p>
    <w:p w14:paraId="7F3D96E1" w14:textId="77777777" w:rsidR="00CC2512" w:rsidRDefault="00705C2B">
      <w:pPr>
        <w:pStyle w:val="3"/>
        <w:ind w:firstLineChars="200" w:firstLine="643"/>
        <w:rPr>
          <w:rFonts w:ascii="Times New Roman" w:hAnsi="Times New Roman"/>
        </w:rPr>
      </w:pPr>
      <w:bookmarkStart w:id="82" w:name="_Toc6205"/>
      <w:bookmarkStart w:id="83" w:name="_Toc3512"/>
      <w:bookmarkStart w:id="84" w:name="_Toc19535"/>
      <w:r>
        <w:rPr>
          <w:rFonts w:ascii="Times New Roman" w:hAnsi="Times New Roman"/>
        </w:rPr>
        <w:lastRenderedPageBreak/>
        <w:t>2.2.2</w:t>
      </w:r>
      <w:r>
        <w:rPr>
          <w:rFonts w:ascii="Times New Roman" w:hAnsi="Times New Roman"/>
        </w:rPr>
        <w:t>卷积神经网络</w:t>
      </w:r>
      <w:bookmarkEnd w:id="82"/>
      <w:bookmarkEnd w:id="83"/>
      <w:bookmarkEnd w:id="84"/>
    </w:p>
    <w:p w14:paraId="78D23902" w14:textId="77777777" w:rsidR="00CC2512" w:rsidRDefault="00705C2B">
      <w:pPr>
        <w:jc w:val="center"/>
        <w:rPr>
          <w:rFonts w:ascii="Times New Roman" w:hAnsi="Times New Roman"/>
        </w:rPr>
      </w:pPr>
      <w:r>
        <w:rPr>
          <w:rFonts w:ascii="Times New Roman" w:hAnsi="Times New Roman"/>
          <w:noProof/>
        </w:rPr>
        <mc:AlternateContent>
          <mc:Choice Requires="wps">
            <w:drawing>
              <wp:anchor distT="0" distB="0" distL="114300" distR="114300" simplePos="0" relativeHeight="251659264" behindDoc="0" locked="0" layoutInCell="1" allowOverlap="1" wp14:anchorId="7FAC4667" wp14:editId="0F15E305">
                <wp:simplePos x="0" y="0"/>
                <wp:positionH relativeFrom="column">
                  <wp:posOffset>2058035</wp:posOffset>
                </wp:positionH>
                <wp:positionV relativeFrom="paragraph">
                  <wp:posOffset>1080770</wp:posOffset>
                </wp:positionV>
                <wp:extent cx="485775" cy="342900"/>
                <wp:effectExtent l="0" t="0" r="9525" b="0"/>
                <wp:wrapNone/>
                <wp:docPr id="27" name="文本框 27"/>
                <wp:cNvGraphicFramePr/>
                <a:graphic xmlns:a="http://schemas.openxmlformats.org/drawingml/2006/main">
                  <a:graphicData uri="http://schemas.microsoft.com/office/word/2010/wordprocessingShape">
                    <wps:wsp>
                      <wps:cNvSpPr txBox="1"/>
                      <wps:spPr>
                        <a:xfrm>
                          <a:off x="3201035" y="2556510"/>
                          <a:ext cx="485775" cy="3429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6F52561E" w14:textId="77777777" w:rsidR="00CC2512" w:rsidRDefault="00CC2512"/>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7FAC4667" id="_x0000_t202" coordsize="21600,21600" o:spt="202" path="m,l,21600r21600,l21600,xe">
                <v:stroke joinstyle="miter"/>
                <v:path gradientshapeok="t" o:connecttype="rect"/>
              </v:shapetype>
              <v:shape id="文本框 27" o:spid="_x0000_s1026" type="#_x0000_t202" style="position:absolute;left:0;text-align:left;margin-left:162.05pt;margin-top:85.1pt;width:38.25pt;height:27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" fillcolor="white [3201]" stroked="f" strokeweight=".5pt">
                <v:textbox>
                  <w:txbxContent>
                    <w:p w14:paraId="6F52561E" w14:textId="77777777" w:rsidR="00CC2512" w:rsidRDefault="00CC2512"/>
                  </w:txbxContent>
                </v:textbox>
              </v:shape>
            </w:pict>
          </mc:Fallback>
        </mc:AlternateContent>
      </w:r>
      <w:r>
        <w:rPr>
          <w:rFonts w:ascii="Times New Roman" w:hAnsi="Times New Roman"/>
          <w:noProof/>
        </w:rPr>
        <w:drawing>
          <wp:inline distT="0" distB="0" distL="114300" distR="114300" wp14:anchorId="55B2E532" wp14:editId="4B0F99B6">
            <wp:extent cx="2105025" cy="1771650"/>
            <wp:effectExtent l="0" t="0" r="9525" b="0"/>
            <wp:docPr id="2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7"/>
                    <pic:cNvPicPr>
                      <a:picLocks noChangeAspect="1"/>
                    </pic:cNvPicPr>
                  </pic:nvPicPr>
                  <pic:blipFill>
                    <a:blip r:embed="rId59">
                      <a:lum contrast="6000"/>
                    </a:blip>
                    <a:srcRect t="8230" r="3636"/>
                    <a:stretch>
                      <a:fillRect/>
                    </a:stretch>
                  </pic:blipFill>
                  <pic:spPr>
                    <a:xfrm>
                      <a:off x="0" y="0"/>
                      <a:ext cx="2105025" cy="1771650"/>
                    </a:xfrm>
                    <a:prstGeom prst="rect">
                      <a:avLst/>
                    </a:prstGeom>
                    <a:noFill/>
                    <a:ln>
                      <a:noFill/>
                    </a:ln>
                  </pic:spPr>
                </pic:pic>
              </a:graphicData>
            </a:graphic>
          </wp:inline>
        </w:drawing>
      </w:r>
    </w:p>
    <w:p w14:paraId="33E20AEC" w14:textId="77777777" w:rsidR="00CC2512" w:rsidRDefault="00705C2B">
      <w:pPr>
        <w:jc w:val="center"/>
        <w:rPr>
          <w:rFonts w:ascii="Times New Roman" w:hAnsi="Times New Roman"/>
          <w:color w:val="000000" w:themeColor="text1"/>
          <w:szCs w:val="21"/>
        </w:rPr>
      </w:pPr>
      <w:r>
        <w:rPr>
          <w:rFonts w:ascii="Times New Roman" w:hAnsi="Times New Roman"/>
          <w:color w:val="000000" w:themeColor="text1"/>
          <w:szCs w:val="21"/>
        </w:rPr>
        <w:t>图</w:t>
      </w:r>
      <w:r>
        <w:rPr>
          <w:rFonts w:ascii="Times New Roman" w:hAnsi="Times New Roman"/>
          <w:color w:val="000000" w:themeColor="text1"/>
          <w:szCs w:val="21"/>
        </w:rPr>
        <w:t xml:space="preserve">2-5 </w:t>
      </w:r>
      <w:r>
        <w:rPr>
          <w:rFonts w:ascii="Times New Roman" w:hAnsi="Times New Roman"/>
          <w:color w:val="000000" w:themeColor="text1"/>
          <w:szCs w:val="21"/>
        </w:rPr>
        <w:t>感知域图</w:t>
      </w:r>
    </w:p>
    <w:p w14:paraId="01C9C9B1" w14:textId="77777777" w:rsidR="00CC2512" w:rsidRDefault="00705C2B">
      <w:pPr>
        <w:jc w:val="center"/>
        <w:rPr>
          <w:rFonts w:ascii="Times New Roman" w:hAnsi="Times New Roman"/>
        </w:rPr>
      </w:pPr>
      <w:r>
        <w:rPr>
          <w:rFonts w:ascii="Times New Roman" w:hAnsi="Times New Roman"/>
          <w:noProof/>
        </w:rPr>
        <w:drawing>
          <wp:inline distT="0" distB="0" distL="114300" distR="114300" wp14:anchorId="3088C032" wp14:editId="09421948">
            <wp:extent cx="3428365" cy="2110740"/>
            <wp:effectExtent l="0" t="0" r="635" b="3810"/>
            <wp:docPr id="29" name="图片 29"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捕获"/>
                    <pic:cNvPicPr>
                      <a:picLocks noChangeAspect="1"/>
                    </pic:cNvPicPr>
                  </pic:nvPicPr>
                  <pic:blipFill>
                    <a:blip r:embed="rId60">
                      <a:lum contrast="6000"/>
                    </a:blip>
                    <a:srcRect r="34905" b="24265"/>
                    <a:stretch>
                      <a:fillRect/>
                    </a:stretch>
                  </pic:blipFill>
                  <pic:spPr>
                    <a:xfrm>
                      <a:off x="0" y="0"/>
                      <a:ext cx="3428365" cy="2110740"/>
                    </a:xfrm>
                    <a:prstGeom prst="rect">
                      <a:avLst/>
                    </a:prstGeom>
                  </pic:spPr>
                </pic:pic>
              </a:graphicData>
            </a:graphic>
          </wp:inline>
        </w:drawing>
      </w:r>
    </w:p>
    <w:p w14:paraId="354B497E" w14:textId="77777777" w:rsidR="00CC2512" w:rsidRDefault="00705C2B">
      <w:pPr>
        <w:jc w:val="center"/>
        <w:rPr>
          <w:rFonts w:ascii="Times New Roman" w:hAnsi="Times New Roman"/>
        </w:rPr>
      </w:pPr>
      <w:r>
        <w:rPr>
          <w:rFonts w:ascii="Times New Roman" w:hAnsi="Times New Roman"/>
        </w:rPr>
        <w:t>图</w:t>
      </w:r>
      <w:r>
        <w:rPr>
          <w:rFonts w:ascii="Times New Roman" w:hAnsi="Times New Roman"/>
        </w:rPr>
        <w:t xml:space="preserve">2-6 </w:t>
      </w:r>
      <w:r>
        <w:rPr>
          <w:rFonts w:ascii="Times New Roman" w:hAnsi="Times New Roman"/>
        </w:rPr>
        <w:t>基于局部感知野的神经网络示意图</w:t>
      </w:r>
    </w:p>
    <w:p w14:paraId="244F377A" w14:textId="77777777" w:rsidR="00CC2512" w:rsidRDefault="00705C2B">
      <w:pPr>
        <w:spacing w:line="360" w:lineRule="auto"/>
        <w:ind w:firstLineChars="200" w:firstLine="480"/>
        <w:rPr>
          <w:rFonts w:ascii="Times New Roman" w:hAnsi="Times New Roman"/>
        </w:rPr>
      </w:pPr>
      <w:r>
        <w:rPr>
          <w:rFonts w:ascii="Times New Roman" w:hAnsi="Times New Roman"/>
          <w:color w:val="000000" w:themeColor="text1"/>
          <w:sz w:val="24"/>
        </w:rPr>
        <w:t>卷积神经网络是专门应对</w:t>
      </w:r>
      <w:r>
        <w:rPr>
          <w:rFonts w:ascii="Times New Roman" w:hAnsi="Times New Roman"/>
          <w:color w:val="000000" w:themeColor="text1"/>
          <w:sz w:val="24"/>
        </w:rPr>
        <w:t>2D</w:t>
      </w:r>
      <w:r>
        <w:rPr>
          <w:rFonts w:ascii="Times New Roman" w:hAnsi="Times New Roman"/>
          <w:color w:val="000000" w:themeColor="text1"/>
          <w:sz w:val="24"/>
        </w:rPr>
        <w:t>图像数据开发出来的一种神经网络。二维的图像数据上的每一个元素都是一个</w:t>
      </w:r>
      <w:r>
        <w:rPr>
          <w:rFonts w:ascii="Times New Roman" w:hAnsi="Times New Roman"/>
          <w:color w:val="000000" w:themeColor="text1"/>
          <w:sz w:val="24"/>
        </w:rPr>
        <w:t>0</w:t>
      </w:r>
      <w:r>
        <w:rPr>
          <w:rFonts w:ascii="Times New Roman" w:hAnsi="Times New Roman"/>
          <w:color w:val="000000" w:themeColor="text1"/>
          <w:sz w:val="24"/>
        </w:rPr>
        <w:t>至</w:t>
      </w:r>
      <w:r>
        <w:rPr>
          <w:rFonts w:ascii="Times New Roman" w:hAnsi="Times New Roman"/>
          <w:color w:val="000000" w:themeColor="text1"/>
          <w:sz w:val="24"/>
        </w:rPr>
        <w:t>255</w:t>
      </w:r>
      <w:r>
        <w:rPr>
          <w:rFonts w:ascii="Times New Roman" w:hAnsi="Times New Roman"/>
          <w:color w:val="000000" w:themeColor="text1"/>
          <w:sz w:val="24"/>
        </w:rPr>
        <w:t>的数值表示，图像会被表示为</w:t>
      </w:r>
      <w:r>
        <w:rPr>
          <w:rFonts w:ascii="Times New Roman" w:hAnsi="Times New Roman"/>
          <w:color w:val="000000" w:themeColor="text1"/>
          <w:sz w:val="24"/>
        </w:rPr>
        <w:t>[</w:t>
      </w:r>
      <w:proofErr w:type="spellStart"/>
      <w:r>
        <w:rPr>
          <w:rFonts w:ascii="Times New Roman" w:hAnsi="Times New Roman"/>
          <w:color w:val="000000" w:themeColor="text1"/>
          <w:sz w:val="24"/>
        </w:rPr>
        <w:t>b,h,w,c</w:t>
      </w:r>
      <w:proofErr w:type="spellEnd"/>
      <w:r>
        <w:rPr>
          <w:rFonts w:ascii="Times New Roman" w:hAnsi="Times New Roman"/>
          <w:color w:val="000000" w:themeColor="text1"/>
          <w:sz w:val="24"/>
        </w:rPr>
        <w:t>]</w:t>
      </w:r>
      <w:r>
        <w:rPr>
          <w:rFonts w:ascii="Times New Roman" w:hAnsi="Times New Roman"/>
          <w:color w:val="000000" w:themeColor="text1"/>
          <w:sz w:val="24"/>
        </w:rPr>
        <w:t>，其中</w:t>
      </w:r>
      <w:r>
        <w:rPr>
          <w:rFonts w:ascii="Times New Roman" w:hAnsi="Times New Roman"/>
          <w:color w:val="000000" w:themeColor="text1"/>
          <w:sz w:val="24"/>
        </w:rPr>
        <w:t>b</w:t>
      </w:r>
      <w:r>
        <w:rPr>
          <w:rFonts w:ascii="Times New Roman" w:hAnsi="Times New Roman"/>
          <w:color w:val="000000" w:themeColor="text1"/>
          <w:sz w:val="24"/>
        </w:rPr>
        <w:t>为图片张数，</w:t>
      </w:r>
      <w:r>
        <w:rPr>
          <w:rFonts w:ascii="Times New Roman" w:hAnsi="Times New Roman"/>
          <w:color w:val="000000" w:themeColor="text1"/>
          <w:sz w:val="24"/>
        </w:rPr>
        <w:t>h</w:t>
      </w:r>
      <w:r>
        <w:rPr>
          <w:rFonts w:ascii="Times New Roman" w:hAnsi="Times New Roman"/>
          <w:color w:val="000000" w:themeColor="text1"/>
          <w:sz w:val="24"/>
        </w:rPr>
        <w:t>为行数，</w:t>
      </w:r>
      <w:r>
        <w:rPr>
          <w:rFonts w:ascii="Times New Roman" w:hAnsi="Times New Roman"/>
          <w:color w:val="000000" w:themeColor="text1"/>
          <w:sz w:val="24"/>
        </w:rPr>
        <w:t>w</w:t>
      </w:r>
      <w:r>
        <w:rPr>
          <w:rFonts w:ascii="Times New Roman" w:hAnsi="Times New Roman"/>
          <w:color w:val="000000" w:themeColor="text1"/>
          <w:sz w:val="24"/>
        </w:rPr>
        <w:t>为列数，</w:t>
      </w:r>
      <w:r>
        <w:rPr>
          <w:rFonts w:ascii="Times New Roman" w:hAnsi="Times New Roman"/>
          <w:color w:val="000000" w:themeColor="text1"/>
          <w:sz w:val="24"/>
        </w:rPr>
        <w:t>c</w:t>
      </w:r>
      <w:r>
        <w:rPr>
          <w:rFonts w:ascii="Times New Roman" w:hAnsi="Times New Roman"/>
          <w:color w:val="000000" w:themeColor="text1"/>
          <w:sz w:val="24"/>
        </w:rPr>
        <w:t>表示通道数：</w:t>
      </w:r>
      <w:r>
        <w:rPr>
          <w:rFonts w:ascii="Times New Roman" w:hAnsi="Times New Roman"/>
          <w:color w:val="000000" w:themeColor="text1"/>
          <w:sz w:val="24"/>
        </w:rPr>
        <w:t>1</w:t>
      </w:r>
      <w:r>
        <w:rPr>
          <w:rFonts w:ascii="Times New Roman" w:hAnsi="Times New Roman"/>
          <w:color w:val="000000" w:themeColor="text1"/>
          <w:sz w:val="24"/>
        </w:rPr>
        <w:t>表示黑白图像、</w:t>
      </w:r>
      <w:r>
        <w:rPr>
          <w:rFonts w:ascii="Times New Roman" w:hAnsi="Times New Roman"/>
          <w:color w:val="000000" w:themeColor="text1"/>
          <w:sz w:val="24"/>
        </w:rPr>
        <w:t>2</w:t>
      </w:r>
      <w:r>
        <w:rPr>
          <w:rFonts w:ascii="Times New Roman" w:hAnsi="Times New Roman"/>
          <w:color w:val="000000" w:themeColor="text1"/>
          <w:sz w:val="24"/>
        </w:rPr>
        <w:t>表示灰度图像、</w:t>
      </w:r>
      <w:r>
        <w:rPr>
          <w:rFonts w:ascii="Times New Roman" w:hAnsi="Times New Roman"/>
          <w:color w:val="000000" w:themeColor="text1"/>
          <w:sz w:val="24"/>
        </w:rPr>
        <w:t>3</w:t>
      </w:r>
      <w:r>
        <w:rPr>
          <w:rFonts w:ascii="Times New Roman" w:hAnsi="Times New Roman"/>
          <w:color w:val="000000" w:themeColor="text1"/>
          <w:sz w:val="24"/>
        </w:rPr>
        <w:t>表示</w:t>
      </w:r>
      <w:r>
        <w:rPr>
          <w:rFonts w:ascii="Times New Roman" w:hAnsi="Times New Roman"/>
          <w:color w:val="000000" w:themeColor="text1"/>
          <w:sz w:val="24"/>
        </w:rPr>
        <w:t>RGB</w:t>
      </w:r>
      <w:r>
        <w:rPr>
          <w:rFonts w:ascii="Times New Roman" w:hAnsi="Times New Roman"/>
          <w:color w:val="000000" w:themeColor="text1"/>
          <w:sz w:val="24"/>
        </w:rPr>
        <w:t>图像，</w:t>
      </w:r>
      <w:r>
        <w:rPr>
          <w:rFonts w:ascii="Times New Roman" w:hAnsi="Times New Roman"/>
          <w:color w:val="000000" w:themeColor="text1"/>
          <w:sz w:val="24"/>
        </w:rPr>
        <w:t>c</w:t>
      </w:r>
      <w:r>
        <w:rPr>
          <w:rFonts w:ascii="Times New Roman" w:hAnsi="Times New Roman"/>
          <w:color w:val="000000" w:themeColor="text1"/>
          <w:sz w:val="24"/>
        </w:rPr>
        <w:t>的数值没有限制在实际卷积过程中可以达到</w:t>
      </w:r>
      <w:r>
        <w:rPr>
          <w:rFonts w:ascii="Times New Roman" w:hAnsi="Times New Roman"/>
          <w:color w:val="000000" w:themeColor="text1"/>
          <w:sz w:val="24"/>
        </w:rPr>
        <w:t>16,32</w:t>
      </w:r>
      <w:r>
        <w:rPr>
          <w:rFonts w:ascii="Times New Roman" w:hAnsi="Times New Roman"/>
          <w:color w:val="000000" w:themeColor="text1"/>
          <w:sz w:val="24"/>
        </w:rPr>
        <w:t>。卷积神经网络是一种带有卷积结构的深度</w:t>
      </w:r>
      <w:r>
        <w:fldChar w:fldCharType="begin"/>
      </w:r>
      <w:r>
        <w:instrText xml:space="preserve"> HYPERLINK "https://so.csdn.net/so/search?q=%E7%A5%9E%E7%BB%8F%E7%BD%9</w:instrText>
      </w:r>
      <w:r>
        <w:instrText xml:space="preserve">1%E7%BB%9C&amp;spm=1001.2101.3001.7020" \t "https://blog.csdn.net/qq_42363032/article/details/_blank" </w:instrText>
      </w:r>
      <w:r>
        <w:fldChar w:fldCharType="separate"/>
      </w:r>
      <w:r>
        <w:rPr>
          <w:rStyle w:val="ac"/>
          <w:rFonts w:ascii="Times New Roman" w:hAnsi="Times New Roman"/>
          <w:color w:val="000000" w:themeColor="text1"/>
          <w:sz w:val="24"/>
          <w:u w:val="none"/>
        </w:rPr>
        <w:t>神经网络</w:t>
      </w:r>
      <w:r>
        <w:rPr>
          <w:rStyle w:val="ac"/>
          <w:rFonts w:ascii="Times New Roman" w:hAnsi="Times New Roman"/>
          <w:color w:val="000000" w:themeColor="text1"/>
          <w:sz w:val="24"/>
          <w:u w:val="none"/>
        </w:rPr>
        <w:fldChar w:fldCharType="end"/>
      </w:r>
      <w:r>
        <w:rPr>
          <w:rFonts w:ascii="Times New Roman" w:hAnsi="Times New Roman"/>
          <w:color w:val="000000" w:themeColor="text1"/>
          <w:sz w:val="24"/>
        </w:rPr>
        <w:t>，与全连接相比</w:t>
      </w:r>
      <w:r>
        <w:rPr>
          <w:rFonts w:ascii="Times New Roman" w:hAnsi="Times New Roman"/>
          <w:color w:val="000000" w:themeColor="text1"/>
          <w:sz w:val="24"/>
        </w:rPr>
        <w:t>CNN</w:t>
      </w:r>
      <w:r>
        <w:rPr>
          <w:rFonts w:ascii="Times New Roman" w:hAnsi="Times New Roman"/>
          <w:color w:val="000000" w:themeColor="text1"/>
          <w:sz w:val="24"/>
        </w:rPr>
        <w:t>在进行图像处理时卷积结构可以减少深层网络占用的内存量，其关键的操作，</w:t>
      </w:r>
      <w:r>
        <w:rPr>
          <w:rStyle w:val="aa"/>
          <w:rFonts w:ascii="Times New Roman" w:hAnsi="Times New Roman"/>
          <w:b w:val="0"/>
          <w:color w:val="000000" w:themeColor="text1"/>
          <w:sz w:val="24"/>
        </w:rPr>
        <w:t>其一是局部感知野，其二是权值共享，</w:t>
      </w:r>
      <w:r>
        <w:rPr>
          <w:rFonts w:ascii="Times New Roman" w:hAnsi="Times New Roman"/>
          <w:color w:val="000000" w:themeColor="text1"/>
          <w:sz w:val="24"/>
        </w:rPr>
        <w:t>有效的减少了网络的参数个数，缓解了模型的过拟合问题。研究者从生物学中获得灵感：如图</w:t>
      </w:r>
      <w:r>
        <w:rPr>
          <w:rFonts w:ascii="Times New Roman" w:hAnsi="Times New Roman"/>
          <w:color w:val="000000" w:themeColor="text1"/>
          <w:sz w:val="24"/>
        </w:rPr>
        <w:t>2-5</w:t>
      </w:r>
      <w:r>
        <w:rPr>
          <w:rFonts w:ascii="Times New Roman" w:hAnsi="Times New Roman"/>
          <w:color w:val="000000" w:themeColor="text1"/>
          <w:sz w:val="24"/>
        </w:rPr>
        <w:t>所示，图中的某个节点和其他节点并不是全部相连接的，它所连接的可能只是观察者感兴趣的一个区域或</w:t>
      </w:r>
      <w:r>
        <w:rPr>
          <w:rFonts w:ascii="Times New Roman" w:hAnsi="Times New Roman"/>
          <w:color w:val="000000" w:themeColor="text1"/>
          <w:sz w:val="24"/>
        </w:rPr>
        <w:t>者局部相关性相连接</w:t>
      </w:r>
      <w:r>
        <w:rPr>
          <w:rFonts w:ascii="Times New Roman" w:hAnsi="Times New Roman"/>
          <w:color w:val="000000" w:themeColor="text1"/>
          <w:sz w:val="24"/>
        </w:rPr>
        <w:t>,</w:t>
      </w:r>
      <w:r>
        <w:rPr>
          <w:rFonts w:ascii="Times New Roman" w:hAnsi="Times New Roman"/>
          <w:color w:val="000000" w:themeColor="text1"/>
          <w:sz w:val="24"/>
        </w:rPr>
        <w:t>这个区域在生物学上被称为感知域（</w:t>
      </w:r>
      <w:r>
        <w:rPr>
          <w:rFonts w:ascii="Times New Roman" w:hAnsi="Times New Roman"/>
          <w:color w:val="000000" w:themeColor="text1"/>
          <w:sz w:val="24"/>
        </w:rPr>
        <w:t>Receptive Field</w:t>
      </w:r>
      <w:r>
        <w:rPr>
          <w:rFonts w:ascii="Times New Roman" w:hAnsi="Times New Roman"/>
          <w:color w:val="000000" w:themeColor="text1"/>
          <w:sz w:val="24"/>
        </w:rPr>
        <w:t>），即某一瞬间只看到了一个小局部。如图</w:t>
      </w:r>
      <w:r>
        <w:rPr>
          <w:rFonts w:ascii="Times New Roman" w:hAnsi="Times New Roman"/>
          <w:color w:val="000000" w:themeColor="text1"/>
          <w:sz w:val="24"/>
        </w:rPr>
        <w:t>2-6</w:t>
      </w:r>
      <w:r>
        <w:rPr>
          <w:rFonts w:ascii="Times New Roman" w:hAnsi="Times New Roman"/>
          <w:color w:val="000000" w:themeColor="text1"/>
          <w:sz w:val="24"/>
        </w:rPr>
        <w:t>所示，也就是说计算机在处理图像时不必一次性对整张图像进行处理，而是可以先处理一部分然后再处理一部分反复进行直至将整张图像处理完毕，并且每次局部的这种观察方式都保持一致这便实现</w:t>
      </w:r>
      <w:r>
        <w:rPr>
          <w:rFonts w:ascii="Times New Roman" w:hAnsi="Times New Roman"/>
          <w:color w:val="000000" w:themeColor="text1"/>
          <w:sz w:val="24"/>
        </w:rPr>
        <w:lastRenderedPageBreak/>
        <w:t>了权值共享（下一次局部感知的权值可以和上一次共享）。</w:t>
      </w:r>
    </w:p>
    <w:p w14:paraId="0E0FFF7E" w14:textId="77777777" w:rsidR="00CC2512" w:rsidRDefault="00705C2B">
      <w:pPr>
        <w:pStyle w:val="3"/>
        <w:ind w:firstLineChars="200" w:firstLine="643"/>
        <w:rPr>
          <w:rFonts w:ascii="Times New Roman" w:hAnsi="Times New Roman"/>
        </w:rPr>
      </w:pPr>
      <w:bookmarkStart w:id="85" w:name="_Toc8607"/>
      <w:bookmarkStart w:id="86" w:name="_Toc26980"/>
      <w:bookmarkStart w:id="87" w:name="_Toc132"/>
      <w:r>
        <w:rPr>
          <w:rFonts w:ascii="Times New Roman" w:hAnsi="Times New Roman"/>
        </w:rPr>
        <w:t>2.2.3</w:t>
      </w:r>
      <w:r>
        <w:rPr>
          <w:rFonts w:ascii="Times New Roman" w:hAnsi="Times New Roman"/>
        </w:rPr>
        <w:t>卷积神经网络在图像处理中的应用</w:t>
      </w:r>
      <w:bookmarkEnd w:id="85"/>
      <w:bookmarkEnd w:id="86"/>
      <w:bookmarkEnd w:id="87"/>
    </w:p>
    <w:p w14:paraId="16C932C8" w14:textId="77777777" w:rsidR="00CC2512" w:rsidRDefault="00705C2B">
      <w:pPr>
        <w:spacing w:line="360" w:lineRule="auto"/>
        <w:ind w:firstLineChars="200" w:firstLine="420"/>
        <w:rPr>
          <w:rFonts w:ascii="Times New Roman" w:hAnsi="Times New Roman"/>
          <w:color w:val="000000" w:themeColor="text1"/>
          <w:sz w:val="24"/>
        </w:rPr>
      </w:pPr>
      <w:r>
        <w:rPr>
          <w:rFonts w:ascii="Times New Roman" w:hAnsi="Times New Roman"/>
        </w:rPr>
        <w:t xml:space="preserve">    </w:t>
      </w:r>
      <w:r>
        <w:rPr>
          <w:rFonts w:ascii="Times New Roman" w:hAnsi="Times New Roman"/>
          <w:color w:val="000000" w:themeColor="text1"/>
          <w:sz w:val="24"/>
        </w:rPr>
        <w:t>卷积神经网络也叫做卷积网络，它非常适用于处理具有类似网格状结构的数据，如图像和时间序列等。卷积网络中使用了卷积这种数学运算来替代矩阵乘法运算，卷积是一种特殊的线性运算。其基本组成结构有卷积层，</w:t>
      </w:r>
      <w:proofErr w:type="gramStart"/>
      <w:r>
        <w:rPr>
          <w:rFonts w:ascii="Times New Roman" w:hAnsi="Times New Roman"/>
          <w:color w:val="000000" w:themeColor="text1"/>
          <w:sz w:val="24"/>
        </w:rPr>
        <w:t>池化层</w:t>
      </w:r>
      <w:proofErr w:type="gramEnd"/>
      <w:r>
        <w:rPr>
          <w:rFonts w:ascii="Times New Roman" w:hAnsi="Times New Roman"/>
          <w:color w:val="000000" w:themeColor="text1"/>
          <w:sz w:val="24"/>
        </w:rPr>
        <w:t>和全连接层。</w:t>
      </w:r>
    </w:p>
    <w:p w14:paraId="3FADEA5D" w14:textId="77777777" w:rsidR="00CC2512" w:rsidRDefault="00705C2B">
      <w:pPr>
        <w:numPr>
          <w:ilvl w:val="0"/>
          <w:numId w:val="14"/>
        </w:numPr>
        <w:spacing w:line="360" w:lineRule="auto"/>
        <w:ind w:firstLineChars="200" w:firstLine="480"/>
        <w:rPr>
          <w:rFonts w:ascii="Times New Roman" w:hAnsi="Times New Roman"/>
          <w:color w:val="000000" w:themeColor="text1"/>
          <w:sz w:val="24"/>
        </w:rPr>
      </w:pPr>
      <w:r>
        <w:rPr>
          <w:rFonts w:ascii="Times New Roman" w:hAnsi="Times New Roman"/>
          <w:color w:val="000000" w:themeColor="text1"/>
          <w:sz w:val="24"/>
        </w:rPr>
        <w:t>卷积层</w:t>
      </w:r>
    </w:p>
    <w:p w14:paraId="0E04C51C" w14:textId="77777777" w:rsidR="00CC2512" w:rsidRDefault="00705C2B">
      <w:pPr>
        <w:spacing w:line="360" w:lineRule="auto"/>
        <w:jc w:val="center"/>
        <w:rPr>
          <w:rFonts w:ascii="Times New Roman" w:hAnsi="Times New Roman"/>
        </w:rPr>
      </w:pPr>
      <w:r>
        <w:rPr>
          <w:rFonts w:ascii="Times New Roman" w:hAnsi="Times New Roman"/>
          <w:noProof/>
        </w:rPr>
        <w:drawing>
          <wp:inline distT="0" distB="0" distL="114300" distR="114300" wp14:anchorId="47D08DD6" wp14:editId="26DE2ACD">
            <wp:extent cx="4211955" cy="2047875"/>
            <wp:effectExtent l="0" t="0" r="17145" b="9525"/>
            <wp:docPr id="3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8"/>
                    <pic:cNvPicPr>
                      <a:picLocks noChangeAspect="1"/>
                    </pic:cNvPicPr>
                  </pic:nvPicPr>
                  <pic:blipFill>
                    <a:blip r:embed="rId61"/>
                    <a:stretch>
                      <a:fillRect/>
                    </a:stretch>
                  </pic:blipFill>
                  <pic:spPr>
                    <a:xfrm>
                      <a:off x="0" y="0"/>
                      <a:ext cx="4211955" cy="2047875"/>
                    </a:xfrm>
                    <a:prstGeom prst="rect">
                      <a:avLst/>
                    </a:prstGeom>
                    <a:noFill/>
                    <a:ln>
                      <a:noFill/>
                    </a:ln>
                  </pic:spPr>
                </pic:pic>
              </a:graphicData>
            </a:graphic>
          </wp:inline>
        </w:drawing>
      </w:r>
    </w:p>
    <w:p w14:paraId="680A760C" w14:textId="77777777" w:rsidR="00CC2512" w:rsidRDefault="00705C2B">
      <w:pPr>
        <w:spacing w:line="360" w:lineRule="auto"/>
        <w:jc w:val="center"/>
        <w:rPr>
          <w:rFonts w:ascii="Times New Roman" w:hAnsi="Times New Roman"/>
        </w:rPr>
      </w:pPr>
      <w:r>
        <w:rPr>
          <w:rFonts w:ascii="Times New Roman" w:hAnsi="Times New Roman"/>
        </w:rPr>
        <w:t>图</w:t>
      </w:r>
      <w:r>
        <w:rPr>
          <w:rFonts w:ascii="Times New Roman" w:hAnsi="Times New Roman"/>
        </w:rPr>
        <w:t>2-7</w:t>
      </w:r>
      <w:r>
        <w:rPr>
          <w:rFonts w:ascii="Times New Roman" w:hAnsi="Times New Roman"/>
        </w:rPr>
        <w:t>卷积操作示意图</w:t>
      </w:r>
    </w:p>
    <w:p w14:paraId="745F9102" w14:textId="77777777" w:rsidR="00CC2512" w:rsidRDefault="00705C2B">
      <w:pPr>
        <w:spacing w:line="360" w:lineRule="auto"/>
        <w:ind w:firstLine="480"/>
        <w:rPr>
          <w:rFonts w:ascii="Times New Roman" w:hAnsi="Times New Roman"/>
          <w:sz w:val="24"/>
        </w:rPr>
      </w:pPr>
      <w:r>
        <w:rPr>
          <w:rFonts w:ascii="Times New Roman" w:hAnsi="Times New Roman"/>
          <w:color w:val="000000" w:themeColor="text1"/>
          <w:sz w:val="24"/>
        </w:rPr>
        <w:t>卷积层是构成卷积神经网络的基本结构，也是卷积神经网络区别于全连接神经网络的主要特征。卷积操作将神经元的感受野限制在局部范围内，卷积层中每个神经元通过网络训练能够完成特定的检测功能。</w:t>
      </w:r>
      <w:r>
        <w:rPr>
          <w:rFonts w:ascii="Times New Roman" w:hAnsi="Times New Roman"/>
          <w:sz w:val="24"/>
        </w:rPr>
        <w:t>卷积层由若干卷积单元组成，每个卷积单元的参数都是通过反向传播算法优化得到的。卷积运算</w:t>
      </w:r>
      <w:r>
        <w:rPr>
          <w:rFonts w:ascii="Times New Roman" w:hAnsi="Times New Roman"/>
          <w:sz w:val="24"/>
        </w:rPr>
        <w:t>的目的是提取输入的不同特征，第一层卷积层可能只能提取一些低级的特征如边缘、线条和角等层级，更多层的网络能从低级特征中迭代提取更复杂的特征。</w:t>
      </w:r>
    </w:p>
    <w:p w14:paraId="114AF416" w14:textId="77777777" w:rsidR="00CC2512" w:rsidRDefault="00705C2B">
      <w:pPr>
        <w:spacing w:line="360" w:lineRule="auto"/>
        <w:ind w:firstLine="480"/>
        <w:rPr>
          <w:rFonts w:ascii="Times New Roman" w:hAnsi="Times New Roman"/>
          <w:sz w:val="24"/>
        </w:rPr>
      </w:pPr>
      <w:r>
        <w:rPr>
          <w:rFonts w:ascii="Times New Roman" w:hAnsi="Times New Roman"/>
          <w:sz w:val="24"/>
        </w:rPr>
        <w:t>在卷积神经网络中，卷积原理是通过卷积核中权值矩阵与对应图像的局部区域进行卷积运算的过程，可以用公式</w:t>
      </w:r>
      <w:r>
        <w:rPr>
          <w:rFonts w:ascii="Times New Roman" w:hAnsi="Times New Roman"/>
          <w:sz w:val="24"/>
        </w:rPr>
        <w:t>(2-1)</w:t>
      </w:r>
      <w:r>
        <w:rPr>
          <w:rFonts w:ascii="Times New Roman" w:hAnsi="Times New Roman"/>
          <w:sz w:val="24"/>
        </w:rPr>
        <w:t>表示为</w:t>
      </w:r>
      <w:r>
        <w:rPr>
          <w:rFonts w:ascii="Times New Roman" w:hAnsi="Times New Roman"/>
          <w:sz w:val="24"/>
        </w:rPr>
        <w:t>:</w:t>
      </w:r>
    </w:p>
    <w:p w14:paraId="0382BB4D" w14:textId="77777777" w:rsidR="00CC2512" w:rsidRDefault="00705C2B">
      <w:pPr>
        <w:spacing w:line="360" w:lineRule="auto"/>
        <w:ind w:firstLine="480"/>
        <w:jc w:val="center"/>
        <w:rPr>
          <w:rFonts w:ascii="Times New Roman" w:hAnsi="Times New Roman"/>
          <w:sz w:val="24"/>
        </w:rPr>
      </w:pPr>
      <w:r>
        <w:rPr>
          <w:rFonts w:ascii="Times New Roman" w:hAnsi="Times New Roman"/>
          <w:noProof/>
          <w:sz w:val="24"/>
        </w:rPr>
        <mc:AlternateContent>
          <mc:Choice Requires="wps">
            <w:drawing>
              <wp:anchor distT="0" distB="0" distL="114300" distR="114300" simplePos="0" relativeHeight="251660288" behindDoc="0" locked="0" layoutInCell="1" allowOverlap="1" wp14:anchorId="341CCF11" wp14:editId="50409BC9">
                <wp:simplePos x="0" y="0"/>
                <wp:positionH relativeFrom="column">
                  <wp:posOffset>4182110</wp:posOffset>
                </wp:positionH>
                <wp:positionV relativeFrom="paragraph">
                  <wp:posOffset>146050</wp:posOffset>
                </wp:positionV>
                <wp:extent cx="648335" cy="304800"/>
                <wp:effectExtent l="0" t="0" r="18415" b="0"/>
                <wp:wrapNone/>
                <wp:docPr id="30" name="文本框 30"/>
                <wp:cNvGraphicFramePr/>
                <a:graphic xmlns:a="http://schemas.openxmlformats.org/drawingml/2006/main">
                  <a:graphicData uri="http://schemas.microsoft.com/office/word/2010/wordprocessingShape">
                    <wps:wsp>
                      <wps:cNvSpPr txBox="1"/>
                      <wps:spPr>
                        <a:xfrm>
                          <a:off x="5258435" y="5985510"/>
                          <a:ext cx="648335" cy="3048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63EDC5AD" w14:textId="77777777" w:rsidR="00CC2512" w:rsidRDefault="00705C2B">
                            <w:r>
                              <w:rPr>
                                <w:rFonts w:hint="eastAsia"/>
                              </w:rPr>
                              <w:t>（</w:t>
                            </w:r>
                            <w:r>
                              <w:rPr>
                                <w:rFonts w:hint="eastAsia"/>
                              </w:rPr>
                              <w:t>2-1</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41CCF11" id="文本框 30" o:spid="_x0000_s1027" type="#_x0000_t202" style="position:absolute;left:0;text-align:left;margin-left:329.3pt;margin-top:11.5pt;width:51.05pt;height:24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" fillcolor="white [3201]" stroked="f" strokeweight=".5pt">
                <v:textbox>
                  <w:txbxContent>
                    <w:p w14:paraId="63EDC5AD" w14:textId="77777777" w:rsidR="00CC2512" w:rsidRDefault="00705C2B">
                      <w:r>
                        <w:rPr>
                          <w:rFonts w:hint="eastAsia"/>
                        </w:rPr>
                        <w:t>（</w:t>
                      </w:r>
                      <w:r>
                        <w:rPr>
                          <w:rFonts w:hint="eastAsia"/>
                        </w:rPr>
                        <w:t>2-1</w:t>
                      </w:r>
                      <w:r>
                        <w:rPr>
                          <w:rFonts w:hint="eastAsia"/>
                        </w:rPr>
                        <w:t>）</w:t>
                      </w:r>
                    </w:p>
                  </w:txbxContent>
                </v:textbox>
              </v:shape>
            </w:pict>
          </mc:Fallback>
        </mc:AlternateContent>
      </w:r>
      <w:r>
        <w:rPr>
          <w:rFonts w:ascii="Times New Roman" w:hAnsi="Times New Roman"/>
          <w:position w:val="-28"/>
          <w:sz w:val="24"/>
        </w:rPr>
        <w:object w:dxaOrig="2799" w:dyaOrig="720" w14:anchorId="59A55B5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9.95pt;height:36pt" o:ole="">
            <v:imagedata r:id="rId62" o:title=""/>
          </v:shape>
          <o:OLEObject Type="Embed" ProgID="Equation.KSEE3" ShapeID="_x0000_i1025" DrawAspect="Content" ObjectID="_1718610457" r:id="rId63"/>
        </w:object>
      </w:r>
    </w:p>
    <w:p w14:paraId="49581B24" w14:textId="77777777" w:rsidR="00CC2512" w:rsidRDefault="00705C2B">
      <w:pPr>
        <w:spacing w:line="360" w:lineRule="auto"/>
        <w:ind w:firstLine="480"/>
        <w:rPr>
          <w:rFonts w:ascii="Times New Roman" w:hAnsi="Times New Roman"/>
          <w:sz w:val="24"/>
        </w:rPr>
      </w:pPr>
      <w:r>
        <w:rPr>
          <w:rFonts w:ascii="Times New Roman" w:hAnsi="Times New Roman"/>
          <w:sz w:val="24"/>
        </w:rPr>
        <w:t>其中</w:t>
      </w:r>
      <w:r>
        <w:rPr>
          <w:rFonts w:ascii="Times New Roman" w:hAnsi="Times New Roman"/>
          <w:position w:val="-14"/>
          <w:sz w:val="24"/>
        </w:rPr>
        <w:object w:dxaOrig="380" w:dyaOrig="400" w14:anchorId="37ADF2F8">
          <v:shape id="_x0000_i1026" type="#_x0000_t75" style="width:19pt;height:20pt" o:ole="">
            <v:imagedata r:id="rId64" o:title=""/>
          </v:shape>
          <o:OLEObject Type="Embed" ProgID="Equation.KSEE3" ShapeID="_x0000_i1026" DrawAspect="Content" ObjectID="_1718610458" r:id="rId65"/>
        </w:object>
      </w:r>
      <w:r>
        <w:rPr>
          <w:rFonts w:ascii="Times New Roman" w:hAnsi="Times New Roman"/>
          <w:sz w:val="24"/>
        </w:rPr>
        <w:t>代表卷积核，可以连接第</w:t>
      </w:r>
      <w:r>
        <w:rPr>
          <w:noProof/>
        </w:rPr>
        <w:drawing>
          <wp:inline distT="0" distB="0" distL="114300" distR="114300" wp14:anchorId="274EF02F" wp14:editId="1A60F79E">
            <wp:extent cx="133350" cy="161925"/>
            <wp:effectExtent l="0" t="0" r="0" b="9525"/>
            <wp:docPr id="16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9"/>
                    <pic:cNvPicPr>
                      <a:picLocks noChangeAspect="1"/>
                    </pic:cNvPicPr>
                  </pic:nvPicPr>
                  <pic:blipFill>
                    <a:blip r:embed="rId66"/>
                    <a:stretch>
                      <a:fillRect/>
                    </a:stretch>
                  </pic:blipFill>
                  <pic:spPr>
                    <a:xfrm>
                      <a:off x="0" y="0"/>
                      <a:ext cx="133350" cy="161925"/>
                    </a:xfrm>
                    <a:prstGeom prst="rect">
                      <a:avLst/>
                    </a:prstGeom>
                    <a:noFill/>
                    <a:ln>
                      <a:noFill/>
                    </a:ln>
                  </pic:spPr>
                </pic:pic>
              </a:graphicData>
            </a:graphic>
          </wp:inline>
        </w:drawing>
      </w:r>
      <w:r>
        <w:rPr>
          <w:rFonts w:hint="eastAsia"/>
        </w:rPr>
        <w:t xml:space="preserve"> </w:t>
      </w:r>
      <w:r>
        <w:rPr>
          <w:rFonts w:ascii="Times New Roman" w:hAnsi="Times New Roman"/>
          <w:b/>
          <w:bCs/>
          <w:sz w:val="24"/>
        </w:rPr>
        <w:t>-1</w:t>
      </w:r>
      <w:r>
        <w:rPr>
          <w:rFonts w:ascii="Times New Roman" w:hAnsi="Times New Roman"/>
          <w:sz w:val="24"/>
        </w:rPr>
        <w:t>层的特征图</w:t>
      </w:r>
      <w:proofErr w:type="spellStart"/>
      <w:r>
        <w:rPr>
          <w:rFonts w:ascii="Times New Roman" w:hAnsi="Times New Roman"/>
          <w:b/>
          <w:bCs/>
          <w:sz w:val="24"/>
        </w:rPr>
        <w:t>i</w:t>
      </w:r>
      <w:proofErr w:type="spellEnd"/>
      <w:r>
        <w:rPr>
          <w:rFonts w:ascii="Times New Roman" w:hAnsi="Times New Roman"/>
          <w:sz w:val="24"/>
        </w:rPr>
        <w:t>与第</w:t>
      </w:r>
      <w:r>
        <w:rPr>
          <w:rFonts w:ascii="Times New Roman" w:hAnsi="Times New Roman" w:hint="eastAsia"/>
          <w:sz w:val="24"/>
        </w:rPr>
        <w:t xml:space="preserve"> </w:t>
      </w:r>
      <w:r>
        <w:rPr>
          <w:noProof/>
        </w:rPr>
        <w:drawing>
          <wp:inline distT="0" distB="0" distL="114300" distR="114300" wp14:anchorId="15083940" wp14:editId="7788FF59">
            <wp:extent cx="133350" cy="161925"/>
            <wp:effectExtent l="0" t="0" r="0" b="9525"/>
            <wp:docPr id="16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20"/>
                    <pic:cNvPicPr>
                      <a:picLocks noChangeAspect="1"/>
                    </pic:cNvPicPr>
                  </pic:nvPicPr>
                  <pic:blipFill>
                    <a:blip r:embed="rId66"/>
                    <a:stretch>
                      <a:fillRect/>
                    </a:stretch>
                  </pic:blipFill>
                  <pic:spPr>
                    <a:xfrm>
                      <a:off x="0" y="0"/>
                      <a:ext cx="133350" cy="161925"/>
                    </a:xfrm>
                    <a:prstGeom prst="rect">
                      <a:avLst/>
                    </a:prstGeom>
                    <a:noFill/>
                    <a:ln>
                      <a:noFill/>
                    </a:ln>
                  </pic:spPr>
                </pic:pic>
              </a:graphicData>
            </a:graphic>
          </wp:inline>
        </w:drawing>
      </w:r>
      <w:r>
        <w:rPr>
          <w:rFonts w:hint="eastAsia"/>
        </w:rPr>
        <w:t xml:space="preserve"> </w:t>
      </w:r>
      <w:r>
        <w:rPr>
          <w:rFonts w:ascii="Times New Roman" w:hAnsi="Times New Roman"/>
          <w:sz w:val="24"/>
        </w:rPr>
        <w:t>层的特征图</w:t>
      </w:r>
      <w:r>
        <w:rPr>
          <w:rFonts w:ascii="Times New Roman" w:hAnsi="Times New Roman"/>
          <w:sz w:val="24"/>
        </w:rPr>
        <w:t>j</w:t>
      </w:r>
      <w:r>
        <w:rPr>
          <w:rFonts w:ascii="Times New Roman" w:hAnsi="Times New Roman"/>
          <w:sz w:val="24"/>
        </w:rPr>
        <w:t>。</w:t>
      </w:r>
      <w:r>
        <w:rPr>
          <w:rFonts w:ascii="Times New Roman" w:hAnsi="Times New Roman"/>
          <w:sz w:val="24"/>
        </w:rPr>
        <w:t>M</w:t>
      </w:r>
      <w:r>
        <w:rPr>
          <w:rFonts w:ascii="Times New Roman" w:hAnsi="Times New Roman"/>
          <w:sz w:val="24"/>
          <w:vertAlign w:val="superscript"/>
        </w:rPr>
        <w:t>（</w:t>
      </w:r>
      <w:r>
        <w:rPr>
          <w:rFonts w:ascii="Times New Roman" w:hAnsi="Times New Roman"/>
          <w:sz w:val="24"/>
          <w:vertAlign w:val="superscript"/>
        </w:rPr>
        <w:t>I-1</w:t>
      </w:r>
      <w:r>
        <w:rPr>
          <w:rFonts w:ascii="Times New Roman" w:hAnsi="Times New Roman"/>
          <w:sz w:val="24"/>
          <w:vertAlign w:val="superscript"/>
        </w:rPr>
        <w:t>）</w:t>
      </w:r>
      <w:r>
        <w:rPr>
          <w:rFonts w:ascii="Times New Roman" w:hAnsi="Times New Roman"/>
          <w:sz w:val="24"/>
        </w:rPr>
        <w:t>代表第</w:t>
      </w:r>
      <w:r>
        <w:rPr>
          <w:noProof/>
        </w:rPr>
        <w:drawing>
          <wp:inline distT="0" distB="0" distL="114300" distR="114300" wp14:anchorId="5DB8F4E3" wp14:editId="1B979689">
            <wp:extent cx="133350" cy="161925"/>
            <wp:effectExtent l="0" t="0" r="0" b="9525"/>
            <wp:docPr id="16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1"/>
                    <pic:cNvPicPr>
                      <a:picLocks noChangeAspect="1"/>
                    </pic:cNvPicPr>
                  </pic:nvPicPr>
                  <pic:blipFill>
                    <a:blip r:embed="rId66"/>
                    <a:stretch>
                      <a:fillRect/>
                    </a:stretch>
                  </pic:blipFill>
                  <pic:spPr>
                    <a:xfrm>
                      <a:off x="0" y="0"/>
                      <a:ext cx="133350" cy="161925"/>
                    </a:xfrm>
                    <a:prstGeom prst="rect">
                      <a:avLst/>
                    </a:prstGeom>
                    <a:noFill/>
                    <a:ln>
                      <a:noFill/>
                    </a:ln>
                  </pic:spPr>
                </pic:pic>
              </a:graphicData>
            </a:graphic>
          </wp:inline>
        </w:drawing>
      </w:r>
      <w:r>
        <w:rPr>
          <w:rFonts w:ascii="Times New Roman" w:hAnsi="Times New Roman"/>
          <w:b/>
          <w:bCs/>
          <w:sz w:val="24"/>
        </w:rPr>
        <w:t>-1</w:t>
      </w:r>
      <w:r>
        <w:rPr>
          <w:rFonts w:ascii="Times New Roman" w:hAnsi="Times New Roman"/>
          <w:sz w:val="24"/>
        </w:rPr>
        <w:t>层的特征图数量。</w:t>
      </w:r>
      <w:r>
        <w:rPr>
          <w:rFonts w:ascii="Times New Roman" w:hAnsi="Times New Roman"/>
          <w:b/>
          <w:bCs/>
          <w:sz w:val="24"/>
        </w:rPr>
        <w:t>*</w:t>
      </w:r>
      <w:r>
        <w:rPr>
          <w:rFonts w:ascii="Times New Roman" w:hAnsi="Times New Roman"/>
          <w:sz w:val="24"/>
        </w:rPr>
        <w:t>代表卷积操作，</w:t>
      </w:r>
      <w:r>
        <w:rPr>
          <w:rFonts w:ascii="Times New Roman" w:hAnsi="Times New Roman"/>
          <w:position w:val="-14"/>
          <w:sz w:val="24"/>
        </w:rPr>
        <w:object w:dxaOrig="360" w:dyaOrig="400" w14:anchorId="2176D918">
          <v:shape id="_x0000_i1027" type="#_x0000_t75" style="width:18pt;height:20pt" o:ole="">
            <v:imagedata r:id="rId67" o:title=""/>
          </v:shape>
          <o:OLEObject Type="Embed" ProgID="Equation.KSEE3" ShapeID="_x0000_i1027" DrawAspect="Content" ObjectID="_1718610459" r:id="rId68"/>
        </w:object>
      </w:r>
      <w:r>
        <w:rPr>
          <w:rFonts w:ascii="Times New Roman" w:hAnsi="Times New Roman"/>
          <w:sz w:val="24"/>
        </w:rPr>
        <w:t>表示偏置，</w:t>
      </w:r>
      <w:r>
        <w:rPr>
          <w:rFonts w:ascii="Times New Roman" w:hAnsi="Times New Roman"/>
          <w:b/>
          <w:bCs/>
          <w:sz w:val="24"/>
        </w:rPr>
        <w:t>f(·)</w:t>
      </w:r>
      <w:r>
        <w:rPr>
          <w:rFonts w:ascii="Times New Roman" w:hAnsi="Times New Roman"/>
          <w:sz w:val="24"/>
        </w:rPr>
        <w:t>代表非线</w:t>
      </w:r>
    </w:p>
    <w:p w14:paraId="54160753" w14:textId="77777777" w:rsidR="00CC2512" w:rsidRDefault="00705C2B">
      <w:pPr>
        <w:spacing w:line="360" w:lineRule="auto"/>
        <w:rPr>
          <w:rFonts w:ascii="Times New Roman" w:hAnsi="Times New Roman"/>
          <w:sz w:val="24"/>
        </w:rPr>
      </w:pPr>
      <w:r>
        <w:rPr>
          <w:rFonts w:ascii="Times New Roman" w:hAnsi="Times New Roman"/>
          <w:sz w:val="24"/>
        </w:rPr>
        <w:lastRenderedPageBreak/>
        <w:t>性激活函数，第</w:t>
      </w:r>
      <w:r>
        <w:rPr>
          <w:noProof/>
        </w:rPr>
        <w:drawing>
          <wp:inline distT="0" distB="0" distL="114300" distR="114300" wp14:anchorId="67732098" wp14:editId="46B64DDF">
            <wp:extent cx="133350" cy="161925"/>
            <wp:effectExtent l="0" t="0" r="0" b="9525"/>
            <wp:docPr id="15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6"/>
                    <pic:cNvPicPr>
                      <a:picLocks noChangeAspect="1"/>
                    </pic:cNvPicPr>
                  </pic:nvPicPr>
                  <pic:blipFill>
                    <a:blip r:embed="rId66"/>
                    <a:stretch>
                      <a:fillRect/>
                    </a:stretch>
                  </pic:blipFill>
                  <pic:spPr>
                    <a:xfrm>
                      <a:off x="0" y="0"/>
                      <a:ext cx="133350" cy="161925"/>
                    </a:xfrm>
                    <a:prstGeom prst="rect">
                      <a:avLst/>
                    </a:prstGeom>
                    <a:noFill/>
                    <a:ln>
                      <a:noFill/>
                    </a:ln>
                  </pic:spPr>
                </pic:pic>
              </a:graphicData>
            </a:graphic>
          </wp:inline>
        </w:drawing>
      </w:r>
      <w:r>
        <w:rPr>
          <w:rFonts w:ascii="Times New Roman" w:hAnsi="Times New Roman"/>
          <w:sz w:val="24"/>
        </w:rPr>
        <w:t>层的特征图</w:t>
      </w:r>
      <w:r>
        <w:rPr>
          <w:rFonts w:ascii="Times New Roman" w:hAnsi="Times New Roman"/>
          <w:position w:val="-14"/>
          <w:sz w:val="24"/>
        </w:rPr>
        <w:object w:dxaOrig="420" w:dyaOrig="400" w14:anchorId="5AD63801">
          <v:shape id="_x0000_i1028" type="#_x0000_t75" style="width:21pt;height:20pt" o:ole="">
            <v:imagedata r:id="rId69" o:title=""/>
          </v:shape>
          <o:OLEObject Type="Embed" ProgID="Equation.KSEE3" ShapeID="_x0000_i1028" DrawAspect="Content" ObjectID="_1718610460" r:id="rId70"/>
        </w:object>
      </w:r>
      <w:r>
        <w:rPr>
          <w:rFonts w:ascii="Times New Roman" w:hAnsi="Times New Roman"/>
          <w:sz w:val="24"/>
        </w:rPr>
        <w:t>通过前一层的特征图</w:t>
      </w:r>
      <w:r>
        <w:rPr>
          <w:rFonts w:ascii="Times New Roman" w:hAnsi="Times New Roman"/>
          <w:position w:val="-14"/>
          <w:sz w:val="24"/>
        </w:rPr>
        <w:object w:dxaOrig="560" w:dyaOrig="400" w14:anchorId="672F6FF4">
          <v:shape id="_x0000_i1029" type="#_x0000_t75" style="width:28pt;height:20pt" o:ole="">
            <v:imagedata r:id="rId71" o:title=""/>
          </v:shape>
          <o:OLEObject Type="Embed" ProgID="Equation.KSEE3" ShapeID="_x0000_i1029" DrawAspect="Content" ObjectID="_1718610461" r:id="rId72"/>
        </w:object>
      </w:r>
      <w:r>
        <w:rPr>
          <w:rFonts w:ascii="Times New Roman" w:hAnsi="Times New Roman"/>
          <w:sz w:val="24"/>
        </w:rPr>
        <w:t>来计算。图</w:t>
      </w:r>
      <w:r>
        <w:rPr>
          <w:rFonts w:ascii="Times New Roman" w:hAnsi="Times New Roman"/>
          <w:sz w:val="24"/>
        </w:rPr>
        <w:t>2-7</w:t>
      </w:r>
      <w:r>
        <w:rPr>
          <w:rFonts w:ascii="Times New Roman" w:hAnsi="Times New Roman"/>
          <w:sz w:val="24"/>
        </w:rPr>
        <w:t>表示了卷积的计算过程，卷积计算是使用卷积核在图像上按照从左到右，从上到下的顺序滑动，依次与图像内对应位置的像素做内积运算。可以看出在卷积神经网络中卷积运算就是将输入进行加权求和的过程。</w:t>
      </w:r>
    </w:p>
    <w:p w14:paraId="6C23CD6C" w14:textId="77777777" w:rsidR="00CC2512" w:rsidRDefault="00705C2B">
      <w:pPr>
        <w:spacing w:line="360" w:lineRule="auto"/>
        <w:ind w:firstLine="480"/>
        <w:rPr>
          <w:rFonts w:ascii="Times New Roman" w:hAnsi="Times New Roman"/>
          <w:sz w:val="24"/>
        </w:rPr>
      </w:pPr>
      <w:r>
        <w:rPr>
          <w:rFonts w:ascii="Times New Roman" w:hAnsi="Times New Roman"/>
          <w:sz w:val="24"/>
        </w:rPr>
        <w:t>在卷积层中还有两个重要操作填充（</w:t>
      </w:r>
      <w:r>
        <w:rPr>
          <w:rFonts w:ascii="Times New Roman" w:hAnsi="Times New Roman"/>
          <w:sz w:val="24"/>
        </w:rPr>
        <w:t>Padding</w:t>
      </w:r>
      <w:r>
        <w:rPr>
          <w:rFonts w:ascii="Times New Roman" w:hAnsi="Times New Roman"/>
          <w:sz w:val="24"/>
        </w:rPr>
        <w:t>）和卷积步长（</w:t>
      </w:r>
      <w:proofErr w:type="spellStart"/>
      <w:r>
        <w:rPr>
          <w:rFonts w:ascii="Times New Roman" w:hAnsi="Times New Roman"/>
          <w:sz w:val="24"/>
        </w:rPr>
        <w:t>Stri</w:t>
      </w:r>
      <w:r>
        <w:rPr>
          <w:rFonts w:ascii="Times New Roman" w:hAnsi="Times New Roman"/>
          <w:sz w:val="24"/>
        </w:rPr>
        <w:t>ded</w:t>
      </w:r>
      <w:proofErr w:type="spellEnd"/>
      <w:r>
        <w:rPr>
          <w:rFonts w:ascii="Times New Roman" w:hAnsi="Times New Roman"/>
          <w:sz w:val="24"/>
        </w:rPr>
        <w:t xml:space="preserve"> Convolution</w:t>
      </w:r>
      <w:r>
        <w:rPr>
          <w:rFonts w:ascii="Times New Roman" w:hAnsi="Times New Roman"/>
          <w:sz w:val="24"/>
        </w:rPr>
        <w:t>）。在卷积过程中如果有一个</w:t>
      </w:r>
      <w:proofErr w:type="spellStart"/>
      <w:r>
        <w:rPr>
          <w:rFonts w:ascii="Times New Roman" w:hAnsi="Times New Roman"/>
          <w:sz w:val="24"/>
        </w:rPr>
        <w:t>n</w:t>
      </w:r>
      <w:r>
        <w:rPr>
          <w:rFonts w:ascii="Times New Roman" w:hAnsi="Times New Roman"/>
          <w:sz w:val="24"/>
          <w:vertAlign w:val="subscript"/>
        </w:rPr>
        <w:t>h</w:t>
      </w:r>
      <w:proofErr w:type="spellEnd"/>
      <w:r>
        <w:rPr>
          <w:rFonts w:ascii="Times New Roman" w:hAnsi="Times New Roman"/>
          <w:sz w:val="24"/>
        </w:rPr>
        <w:t>*</w:t>
      </w:r>
      <w:proofErr w:type="spellStart"/>
      <w:r>
        <w:rPr>
          <w:rFonts w:ascii="Times New Roman" w:hAnsi="Times New Roman"/>
          <w:sz w:val="24"/>
        </w:rPr>
        <w:t>n</w:t>
      </w:r>
      <w:r>
        <w:rPr>
          <w:rFonts w:ascii="Times New Roman" w:hAnsi="Times New Roman"/>
          <w:sz w:val="24"/>
          <w:vertAlign w:val="subscript"/>
        </w:rPr>
        <w:t>w</w:t>
      </w:r>
      <w:proofErr w:type="spellEnd"/>
      <w:r>
        <w:rPr>
          <w:rFonts w:ascii="Times New Roman" w:hAnsi="Times New Roman"/>
          <w:sz w:val="24"/>
        </w:rPr>
        <w:t>的图像，用</w:t>
      </w:r>
      <w:proofErr w:type="spellStart"/>
      <w:r>
        <w:rPr>
          <w:rFonts w:ascii="Times New Roman" w:hAnsi="Times New Roman"/>
          <w:sz w:val="24"/>
        </w:rPr>
        <w:t>k</w:t>
      </w:r>
      <w:r>
        <w:rPr>
          <w:rFonts w:ascii="Times New Roman" w:hAnsi="Times New Roman"/>
          <w:sz w:val="24"/>
          <w:vertAlign w:val="subscript"/>
        </w:rPr>
        <w:t>h</w:t>
      </w:r>
      <w:proofErr w:type="spellEnd"/>
      <w:r>
        <w:rPr>
          <w:rFonts w:ascii="Times New Roman" w:hAnsi="Times New Roman"/>
          <w:sz w:val="24"/>
        </w:rPr>
        <w:t>*k</w:t>
      </w:r>
      <w:r>
        <w:rPr>
          <w:rFonts w:ascii="Times New Roman" w:hAnsi="Times New Roman"/>
          <w:sz w:val="24"/>
          <w:vertAlign w:val="subscript"/>
        </w:rPr>
        <w:t>w</w:t>
      </w:r>
      <w:r>
        <w:rPr>
          <w:rFonts w:ascii="Times New Roman" w:hAnsi="Times New Roman"/>
          <w:sz w:val="24"/>
        </w:rPr>
        <w:t>的卷积核进行卷积，那么输出的维度就是（</w:t>
      </w:r>
      <w:r>
        <w:rPr>
          <w:rFonts w:ascii="Times New Roman" w:hAnsi="Times New Roman"/>
          <w:sz w:val="24"/>
        </w:rPr>
        <w:t>n</w:t>
      </w:r>
      <w:r>
        <w:rPr>
          <w:rFonts w:ascii="Times New Roman" w:hAnsi="Times New Roman"/>
          <w:sz w:val="24"/>
          <w:vertAlign w:val="subscript"/>
        </w:rPr>
        <w:t>h</w:t>
      </w:r>
      <w:r>
        <w:rPr>
          <w:rFonts w:ascii="Times New Roman" w:hAnsi="Times New Roman"/>
          <w:sz w:val="24"/>
        </w:rPr>
        <w:t>-k</w:t>
      </w:r>
      <w:r>
        <w:rPr>
          <w:rFonts w:ascii="Times New Roman" w:hAnsi="Times New Roman"/>
          <w:sz w:val="24"/>
          <w:vertAlign w:val="subscript"/>
        </w:rPr>
        <w:t>h</w:t>
      </w:r>
      <w:r>
        <w:rPr>
          <w:rFonts w:ascii="Times New Roman" w:hAnsi="Times New Roman"/>
          <w:sz w:val="24"/>
        </w:rPr>
        <w:t>+1</w:t>
      </w:r>
      <w:r>
        <w:rPr>
          <w:rFonts w:ascii="Times New Roman" w:hAnsi="Times New Roman"/>
          <w:sz w:val="24"/>
        </w:rPr>
        <w:t>）</w:t>
      </w:r>
      <w:r>
        <w:rPr>
          <w:rFonts w:ascii="Times New Roman" w:hAnsi="Times New Roman"/>
          <w:sz w:val="24"/>
        </w:rPr>
        <w:t>*(n</w:t>
      </w:r>
      <w:r>
        <w:rPr>
          <w:rFonts w:ascii="Times New Roman" w:hAnsi="Times New Roman"/>
          <w:sz w:val="24"/>
          <w:vertAlign w:val="subscript"/>
        </w:rPr>
        <w:t>w</w:t>
      </w:r>
      <w:r>
        <w:rPr>
          <w:rFonts w:ascii="Times New Roman" w:hAnsi="Times New Roman"/>
          <w:sz w:val="24"/>
        </w:rPr>
        <w:t>-k</w:t>
      </w:r>
      <w:r>
        <w:rPr>
          <w:rFonts w:ascii="Times New Roman" w:hAnsi="Times New Roman"/>
          <w:sz w:val="24"/>
          <w:vertAlign w:val="subscript"/>
        </w:rPr>
        <w:t>w</w:t>
      </w:r>
      <w:r>
        <w:rPr>
          <w:rFonts w:ascii="Times New Roman" w:hAnsi="Times New Roman"/>
          <w:sz w:val="24"/>
        </w:rPr>
        <w:t>+1)</w:t>
      </w:r>
      <w:r>
        <w:rPr>
          <w:rFonts w:ascii="Times New Roman" w:hAnsi="Times New Roman"/>
          <w:sz w:val="24"/>
        </w:rPr>
        <w:t>。所以若进行多次卷积图像会变的很小，导致图像边缘大部分信息丢失。为解决此问题则需要对图像进行填充</w:t>
      </w:r>
      <w:proofErr w:type="spellStart"/>
      <w:r>
        <w:rPr>
          <w:rFonts w:ascii="Times New Roman" w:hAnsi="Times New Roman"/>
          <w:sz w:val="24"/>
        </w:rPr>
        <w:t>p</w:t>
      </w:r>
      <w:r>
        <w:rPr>
          <w:rFonts w:ascii="Times New Roman" w:hAnsi="Times New Roman"/>
          <w:sz w:val="24"/>
          <w:vertAlign w:val="subscript"/>
        </w:rPr>
        <w:t>h</w:t>
      </w:r>
      <w:proofErr w:type="spellEnd"/>
      <w:r>
        <w:rPr>
          <w:rFonts w:ascii="Times New Roman" w:hAnsi="Times New Roman"/>
          <w:sz w:val="24"/>
        </w:rPr>
        <w:t>行和</w:t>
      </w:r>
      <w:r>
        <w:rPr>
          <w:rFonts w:ascii="Times New Roman" w:hAnsi="Times New Roman"/>
          <w:sz w:val="24"/>
        </w:rPr>
        <w:t>p</w:t>
      </w:r>
      <w:r>
        <w:rPr>
          <w:rFonts w:ascii="Times New Roman" w:hAnsi="Times New Roman"/>
          <w:sz w:val="24"/>
          <w:vertAlign w:val="subscript"/>
        </w:rPr>
        <w:t>w</w:t>
      </w:r>
      <w:r>
        <w:rPr>
          <w:rFonts w:ascii="Times New Roman" w:hAnsi="Times New Roman"/>
          <w:sz w:val="24"/>
        </w:rPr>
        <w:t>列。通常</w:t>
      </w:r>
      <w:proofErr w:type="spellStart"/>
      <w:r>
        <w:rPr>
          <w:rFonts w:ascii="Times New Roman" w:hAnsi="Times New Roman"/>
          <w:sz w:val="24"/>
        </w:rPr>
        <w:t>p</w:t>
      </w:r>
      <w:r>
        <w:rPr>
          <w:rFonts w:ascii="Times New Roman" w:hAnsi="Times New Roman"/>
          <w:sz w:val="24"/>
          <w:vertAlign w:val="subscript"/>
        </w:rPr>
        <w:t>h</w:t>
      </w:r>
      <w:proofErr w:type="spellEnd"/>
      <w:r>
        <w:rPr>
          <w:rFonts w:ascii="Times New Roman" w:hAnsi="Times New Roman"/>
          <w:sz w:val="24"/>
        </w:rPr>
        <w:t>=k</w:t>
      </w:r>
      <w:r>
        <w:rPr>
          <w:rFonts w:ascii="Times New Roman" w:hAnsi="Times New Roman"/>
          <w:sz w:val="24"/>
          <w:vertAlign w:val="subscript"/>
        </w:rPr>
        <w:t>h</w:t>
      </w:r>
      <w:r>
        <w:rPr>
          <w:rFonts w:ascii="Times New Roman" w:hAnsi="Times New Roman"/>
          <w:sz w:val="24"/>
        </w:rPr>
        <w:t>-1</w:t>
      </w:r>
      <w:r>
        <w:rPr>
          <w:rFonts w:ascii="Times New Roman" w:hAnsi="Times New Roman"/>
          <w:sz w:val="24"/>
        </w:rPr>
        <w:t>，</w:t>
      </w:r>
      <w:r>
        <w:rPr>
          <w:rFonts w:ascii="Times New Roman" w:hAnsi="Times New Roman"/>
          <w:sz w:val="24"/>
        </w:rPr>
        <w:t>p</w:t>
      </w:r>
      <w:r>
        <w:rPr>
          <w:rFonts w:ascii="Times New Roman" w:hAnsi="Times New Roman"/>
          <w:sz w:val="24"/>
          <w:vertAlign w:val="subscript"/>
        </w:rPr>
        <w:t>w</w:t>
      </w:r>
      <w:r>
        <w:rPr>
          <w:rFonts w:ascii="Times New Roman" w:hAnsi="Times New Roman"/>
          <w:sz w:val="24"/>
        </w:rPr>
        <w:t>=k</w:t>
      </w:r>
      <w:r>
        <w:rPr>
          <w:rFonts w:ascii="Times New Roman" w:hAnsi="Times New Roman"/>
          <w:sz w:val="24"/>
          <w:vertAlign w:val="subscript"/>
        </w:rPr>
        <w:t>w</w:t>
      </w:r>
      <w:r>
        <w:rPr>
          <w:rFonts w:ascii="Times New Roman" w:hAnsi="Times New Roman"/>
          <w:sz w:val="24"/>
        </w:rPr>
        <w:t>-1</w:t>
      </w:r>
      <w:r>
        <w:rPr>
          <w:rFonts w:ascii="Times New Roman" w:hAnsi="Times New Roman"/>
          <w:sz w:val="24"/>
        </w:rPr>
        <w:t>，当</w:t>
      </w:r>
      <w:proofErr w:type="spellStart"/>
      <w:r>
        <w:rPr>
          <w:rFonts w:ascii="Times New Roman" w:hAnsi="Times New Roman"/>
          <w:sz w:val="24"/>
        </w:rPr>
        <w:t>k</w:t>
      </w:r>
      <w:r>
        <w:rPr>
          <w:rFonts w:ascii="Times New Roman" w:hAnsi="Times New Roman"/>
          <w:sz w:val="24"/>
          <w:vertAlign w:val="subscript"/>
        </w:rPr>
        <w:t>h</w:t>
      </w:r>
      <w:proofErr w:type="spellEnd"/>
      <w:r>
        <w:rPr>
          <w:rFonts w:ascii="Times New Roman" w:hAnsi="Times New Roman"/>
          <w:sz w:val="24"/>
        </w:rPr>
        <w:t>为奇数时：在上下两侧填充</w:t>
      </w:r>
      <w:proofErr w:type="spellStart"/>
      <w:r>
        <w:rPr>
          <w:rFonts w:ascii="Times New Roman" w:hAnsi="Times New Roman"/>
          <w:sz w:val="24"/>
        </w:rPr>
        <w:t>p</w:t>
      </w:r>
      <w:r>
        <w:rPr>
          <w:rFonts w:ascii="Times New Roman" w:hAnsi="Times New Roman"/>
          <w:sz w:val="24"/>
          <w:vertAlign w:val="subscript"/>
        </w:rPr>
        <w:t>h</w:t>
      </w:r>
      <w:proofErr w:type="spellEnd"/>
      <w:r>
        <w:rPr>
          <w:rFonts w:ascii="Times New Roman" w:hAnsi="Times New Roman"/>
          <w:sz w:val="24"/>
        </w:rPr>
        <w:t>/2</w:t>
      </w:r>
      <w:r>
        <w:rPr>
          <w:rFonts w:ascii="Times New Roman" w:hAnsi="Times New Roman"/>
          <w:sz w:val="24"/>
        </w:rPr>
        <w:t>；当</w:t>
      </w:r>
      <w:proofErr w:type="spellStart"/>
      <w:r>
        <w:rPr>
          <w:rFonts w:ascii="Times New Roman" w:hAnsi="Times New Roman"/>
          <w:sz w:val="24"/>
        </w:rPr>
        <w:t>k</w:t>
      </w:r>
      <w:r>
        <w:rPr>
          <w:rFonts w:ascii="Times New Roman" w:hAnsi="Times New Roman"/>
          <w:sz w:val="24"/>
          <w:vertAlign w:val="subscript"/>
        </w:rPr>
        <w:t>h</w:t>
      </w:r>
      <w:proofErr w:type="spellEnd"/>
      <w:r>
        <w:rPr>
          <w:rFonts w:ascii="Times New Roman" w:hAnsi="Times New Roman"/>
          <w:sz w:val="24"/>
        </w:rPr>
        <w:t>为偶数时：在上侧填充</w:t>
      </w:r>
      <w:proofErr w:type="spellStart"/>
      <w:r>
        <w:rPr>
          <w:rFonts w:ascii="Times New Roman" w:hAnsi="Times New Roman"/>
          <w:sz w:val="24"/>
        </w:rPr>
        <w:t>p</w:t>
      </w:r>
      <w:r>
        <w:rPr>
          <w:rFonts w:ascii="Times New Roman" w:hAnsi="Times New Roman"/>
          <w:sz w:val="24"/>
          <w:vertAlign w:val="subscript"/>
        </w:rPr>
        <w:t>h</w:t>
      </w:r>
      <w:proofErr w:type="spellEnd"/>
      <w:r>
        <w:rPr>
          <w:rFonts w:ascii="Times New Roman" w:hAnsi="Times New Roman"/>
          <w:sz w:val="24"/>
        </w:rPr>
        <w:t>/1</w:t>
      </w:r>
      <w:r>
        <w:rPr>
          <w:rFonts w:ascii="Times New Roman" w:hAnsi="Times New Roman"/>
          <w:sz w:val="24"/>
        </w:rPr>
        <w:t>向上取整、在下侧填充</w:t>
      </w:r>
      <w:proofErr w:type="spellStart"/>
      <w:r>
        <w:rPr>
          <w:rFonts w:ascii="Times New Roman" w:hAnsi="Times New Roman"/>
          <w:sz w:val="24"/>
        </w:rPr>
        <w:t>p</w:t>
      </w:r>
      <w:r>
        <w:rPr>
          <w:rFonts w:ascii="Times New Roman" w:hAnsi="Times New Roman"/>
          <w:sz w:val="24"/>
          <w:vertAlign w:val="subscript"/>
        </w:rPr>
        <w:t>h</w:t>
      </w:r>
      <w:proofErr w:type="spellEnd"/>
      <w:r>
        <w:rPr>
          <w:rFonts w:ascii="Times New Roman" w:hAnsi="Times New Roman"/>
          <w:sz w:val="24"/>
        </w:rPr>
        <w:t>/2</w:t>
      </w:r>
      <w:r>
        <w:rPr>
          <w:rFonts w:ascii="Times New Roman" w:hAnsi="Times New Roman"/>
          <w:sz w:val="24"/>
        </w:rPr>
        <w:t>向下取整。步长指在卷积核移动过程中步幅，可以成倍减少输出的形状的大小。</w:t>
      </w:r>
    </w:p>
    <w:p w14:paraId="348C9302" w14:textId="77777777" w:rsidR="00CC2512" w:rsidRDefault="00705C2B">
      <w:pPr>
        <w:numPr>
          <w:ilvl w:val="0"/>
          <w:numId w:val="14"/>
        </w:numPr>
        <w:spacing w:line="360" w:lineRule="auto"/>
        <w:ind w:firstLineChars="200" w:firstLine="480"/>
        <w:rPr>
          <w:rFonts w:ascii="Times New Roman" w:hAnsi="Times New Roman"/>
          <w:color w:val="000000" w:themeColor="text1"/>
          <w:sz w:val="24"/>
        </w:rPr>
      </w:pPr>
      <w:proofErr w:type="gramStart"/>
      <w:r>
        <w:rPr>
          <w:rFonts w:ascii="Times New Roman" w:hAnsi="Times New Roman"/>
          <w:color w:val="000000" w:themeColor="text1"/>
          <w:sz w:val="24"/>
        </w:rPr>
        <w:t>池化层</w:t>
      </w:r>
      <w:proofErr w:type="gramEnd"/>
    </w:p>
    <w:p w14:paraId="0FF0876D" w14:textId="77777777" w:rsidR="00CC2512" w:rsidRDefault="00705C2B">
      <w:pPr>
        <w:spacing w:line="360" w:lineRule="auto"/>
        <w:jc w:val="center"/>
        <w:rPr>
          <w:rFonts w:ascii="Times New Roman" w:hAnsi="Times New Roman"/>
        </w:rPr>
      </w:pPr>
      <w:r>
        <w:rPr>
          <w:rFonts w:ascii="Times New Roman" w:hAnsi="Times New Roman"/>
          <w:noProof/>
        </w:rPr>
        <w:drawing>
          <wp:inline distT="0" distB="0" distL="114300" distR="114300" wp14:anchorId="21E6CB91" wp14:editId="2E1C510B">
            <wp:extent cx="3262630" cy="1529715"/>
            <wp:effectExtent l="0" t="0" r="13970" b="13335"/>
            <wp:docPr id="3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3"/>
                    <pic:cNvPicPr>
                      <a:picLocks noChangeAspect="1"/>
                    </pic:cNvPicPr>
                  </pic:nvPicPr>
                  <pic:blipFill>
                    <a:blip r:embed="rId73"/>
                    <a:stretch>
                      <a:fillRect/>
                    </a:stretch>
                  </pic:blipFill>
                  <pic:spPr>
                    <a:xfrm>
                      <a:off x="0" y="0"/>
                      <a:ext cx="3262630" cy="1529715"/>
                    </a:xfrm>
                    <a:prstGeom prst="rect">
                      <a:avLst/>
                    </a:prstGeom>
                    <a:noFill/>
                    <a:ln>
                      <a:noFill/>
                    </a:ln>
                  </pic:spPr>
                </pic:pic>
              </a:graphicData>
            </a:graphic>
          </wp:inline>
        </w:drawing>
      </w:r>
    </w:p>
    <w:p w14:paraId="19880FF4" w14:textId="77777777" w:rsidR="00CC2512" w:rsidRDefault="00705C2B">
      <w:pPr>
        <w:spacing w:line="360" w:lineRule="auto"/>
        <w:jc w:val="center"/>
        <w:rPr>
          <w:rFonts w:ascii="Times New Roman" w:hAnsi="Times New Roman"/>
        </w:rPr>
      </w:pPr>
      <w:r>
        <w:rPr>
          <w:rFonts w:ascii="Times New Roman" w:hAnsi="Times New Roman"/>
        </w:rPr>
        <w:t>图</w:t>
      </w:r>
      <w:r>
        <w:rPr>
          <w:rFonts w:ascii="Times New Roman" w:hAnsi="Times New Roman"/>
        </w:rPr>
        <w:t>2-8</w:t>
      </w:r>
      <w:r>
        <w:rPr>
          <w:rFonts w:ascii="Times New Roman" w:hAnsi="Times New Roman"/>
        </w:rPr>
        <w:t>池化示意图</w:t>
      </w:r>
    </w:p>
    <w:p w14:paraId="13D8D5B1" w14:textId="77777777" w:rsidR="00CC2512" w:rsidRDefault="00705C2B">
      <w:pPr>
        <w:spacing w:line="360" w:lineRule="auto"/>
        <w:rPr>
          <w:rFonts w:ascii="Times New Roman" w:hAnsi="Times New Roman"/>
          <w:color w:val="000000" w:themeColor="text1"/>
          <w:sz w:val="24"/>
        </w:rPr>
      </w:pPr>
      <w:r>
        <w:rPr>
          <w:rFonts w:ascii="Times New Roman" w:hAnsi="Times New Roman"/>
          <w:color w:val="000000" w:themeColor="text1"/>
          <w:sz w:val="24"/>
        </w:rPr>
        <w:t xml:space="preserve">    </w:t>
      </w:r>
      <w:proofErr w:type="gramStart"/>
      <w:r>
        <w:rPr>
          <w:rFonts w:ascii="Times New Roman" w:hAnsi="Times New Roman"/>
          <w:color w:val="000000" w:themeColor="text1"/>
          <w:sz w:val="24"/>
        </w:rPr>
        <w:t>池化</w:t>
      </w:r>
      <w:proofErr w:type="gramEnd"/>
      <w:r>
        <w:rPr>
          <w:rFonts w:ascii="Times New Roman" w:hAnsi="Times New Roman"/>
          <w:color w:val="000000" w:themeColor="text1"/>
          <w:sz w:val="24"/>
        </w:rPr>
        <w:t>((Pooling)</w:t>
      </w:r>
      <w:r>
        <w:rPr>
          <w:rFonts w:ascii="Times New Roman" w:hAnsi="Times New Roman"/>
          <w:color w:val="000000" w:themeColor="text1"/>
          <w:sz w:val="24"/>
        </w:rPr>
        <w:t>是卷积神经网络中另一个重要的概念，</w:t>
      </w:r>
      <w:proofErr w:type="gramStart"/>
      <w:r>
        <w:rPr>
          <w:rFonts w:ascii="Times New Roman" w:hAnsi="Times New Roman"/>
          <w:color w:val="000000" w:themeColor="text1"/>
          <w:sz w:val="24"/>
        </w:rPr>
        <w:t>实际上池化是</w:t>
      </w:r>
      <w:proofErr w:type="gramEnd"/>
      <w:r>
        <w:rPr>
          <w:rFonts w:ascii="Times New Roman" w:hAnsi="Times New Roman"/>
          <w:color w:val="000000" w:themeColor="text1"/>
          <w:sz w:val="24"/>
        </w:rPr>
        <w:t>一种下采样形式。常见的池化函数有最大池化，平均池化和加权平均池化。</w:t>
      </w:r>
    </w:p>
    <w:p w14:paraId="008A96CF" w14:textId="77777777" w:rsidR="00CC2512" w:rsidRDefault="00705C2B">
      <w:pPr>
        <w:spacing w:line="360" w:lineRule="auto"/>
        <w:rPr>
          <w:rFonts w:ascii="Times New Roman" w:hAnsi="Times New Roman"/>
          <w:color w:val="000000" w:themeColor="text1"/>
          <w:sz w:val="24"/>
        </w:rPr>
      </w:pPr>
      <w:r>
        <w:rPr>
          <w:rFonts w:ascii="Times New Roman" w:hAnsi="Times New Roman"/>
          <w:color w:val="000000" w:themeColor="text1"/>
          <w:sz w:val="24"/>
        </w:rPr>
        <w:t xml:space="preserve">    </w:t>
      </w:r>
      <w:r>
        <w:rPr>
          <w:rFonts w:ascii="Times New Roman" w:hAnsi="Times New Roman"/>
          <w:color w:val="000000" w:themeColor="text1"/>
          <w:sz w:val="24"/>
        </w:rPr>
        <w:t>如图</w:t>
      </w:r>
      <w:r>
        <w:rPr>
          <w:rFonts w:ascii="Times New Roman" w:hAnsi="Times New Roman"/>
          <w:color w:val="000000" w:themeColor="text1"/>
          <w:sz w:val="24"/>
        </w:rPr>
        <w:t>2-8</w:t>
      </w:r>
      <w:r>
        <w:rPr>
          <w:rFonts w:ascii="Times New Roman" w:hAnsi="Times New Roman"/>
          <w:color w:val="000000" w:themeColor="text1"/>
          <w:sz w:val="24"/>
        </w:rPr>
        <w:t>所示，最大池化</w:t>
      </w:r>
      <w:r>
        <w:rPr>
          <w:rFonts w:ascii="Times New Roman" w:hAnsi="Times New Roman"/>
          <w:color w:val="000000" w:themeColor="text1"/>
          <w:sz w:val="24"/>
        </w:rPr>
        <w:t>(Max pooling)</w:t>
      </w:r>
      <w:r>
        <w:rPr>
          <w:rFonts w:ascii="Times New Roman" w:hAnsi="Times New Roman"/>
          <w:color w:val="000000" w:themeColor="text1"/>
          <w:sz w:val="24"/>
        </w:rPr>
        <w:t>是最为常见的池化方式。它是将输入的图像划分为若干个矩形区域，对每个子区域输出最大值。直觉上，这种机制能够有效</w:t>
      </w:r>
      <w:proofErr w:type="gramStart"/>
      <w:r>
        <w:rPr>
          <w:rFonts w:ascii="Times New Roman" w:hAnsi="Times New Roman"/>
          <w:color w:val="000000" w:themeColor="text1"/>
          <w:sz w:val="24"/>
        </w:rPr>
        <w:t>地原因</w:t>
      </w:r>
      <w:proofErr w:type="gramEnd"/>
      <w:r>
        <w:rPr>
          <w:rFonts w:ascii="Times New Roman" w:hAnsi="Times New Roman"/>
          <w:color w:val="000000" w:themeColor="text1"/>
          <w:sz w:val="24"/>
        </w:rPr>
        <w:t>在于，在发现一个特征之后，它的精确位置远不及它和其他特征的相对位置的关系重要。池化层会</w:t>
      </w:r>
      <w:r>
        <w:rPr>
          <w:rFonts w:ascii="Times New Roman" w:hAnsi="Times New Roman"/>
          <w:color w:val="000000" w:themeColor="text1"/>
          <w:sz w:val="24"/>
        </w:rPr>
        <w:t>不断地减小数据的空间大小，因此参数的数量和计算量也会下降，这在一定程度上也控制了过拟合。通常来说，卷积网络的卷积层之间都会周期性地插入池化层。如图</w:t>
      </w:r>
      <w:r>
        <w:rPr>
          <w:rFonts w:ascii="Times New Roman" w:hAnsi="Times New Roman"/>
          <w:color w:val="000000" w:themeColor="text1"/>
          <w:sz w:val="24"/>
        </w:rPr>
        <w:t>2-8</w:t>
      </w:r>
      <w:r>
        <w:rPr>
          <w:rFonts w:ascii="Times New Roman" w:hAnsi="Times New Roman"/>
          <w:color w:val="000000" w:themeColor="text1"/>
          <w:sz w:val="24"/>
        </w:rPr>
        <w:t>所示为卷积核</w:t>
      </w:r>
      <w:r>
        <w:rPr>
          <w:rFonts w:ascii="Times New Roman" w:hAnsi="Times New Roman"/>
          <w:color w:val="000000" w:themeColor="text1"/>
          <w:sz w:val="24"/>
        </w:rPr>
        <w:t>Size=2 x 2</w:t>
      </w:r>
      <w:r>
        <w:rPr>
          <w:rFonts w:ascii="Times New Roman" w:hAnsi="Times New Roman"/>
          <w:color w:val="000000" w:themeColor="text1"/>
          <w:sz w:val="24"/>
        </w:rPr>
        <w:t>，滑动步长</w:t>
      </w:r>
      <w:r>
        <w:rPr>
          <w:rFonts w:ascii="Times New Roman" w:hAnsi="Times New Roman"/>
          <w:color w:val="000000" w:themeColor="text1"/>
          <w:sz w:val="24"/>
        </w:rPr>
        <w:t xml:space="preserve">S </w:t>
      </w:r>
      <w:proofErr w:type="spellStart"/>
      <w:r>
        <w:rPr>
          <w:rFonts w:ascii="Times New Roman" w:hAnsi="Times New Roman"/>
          <w:color w:val="000000" w:themeColor="text1"/>
          <w:sz w:val="24"/>
        </w:rPr>
        <w:t>tride</w:t>
      </w:r>
      <w:proofErr w:type="spellEnd"/>
      <w:r>
        <w:rPr>
          <w:rFonts w:ascii="Times New Roman" w:hAnsi="Times New Roman"/>
          <w:color w:val="000000" w:themeColor="text1"/>
          <w:sz w:val="24"/>
        </w:rPr>
        <w:t>=2</w:t>
      </w:r>
      <w:r>
        <w:rPr>
          <w:rFonts w:ascii="Times New Roman" w:hAnsi="Times New Roman"/>
          <w:color w:val="000000" w:themeColor="text1"/>
          <w:sz w:val="24"/>
        </w:rPr>
        <w:t>，在</w:t>
      </w:r>
      <w:r>
        <w:rPr>
          <w:rFonts w:ascii="Times New Roman" w:hAnsi="Times New Roman"/>
          <w:color w:val="000000" w:themeColor="text1"/>
          <w:sz w:val="24"/>
        </w:rPr>
        <w:t>4x 4</w:t>
      </w:r>
      <w:r>
        <w:rPr>
          <w:rFonts w:ascii="Times New Roman" w:hAnsi="Times New Roman"/>
          <w:color w:val="000000" w:themeColor="text1"/>
          <w:sz w:val="24"/>
        </w:rPr>
        <w:t>大小的图像上以最大池化方式进行滑动。原始大小为</w:t>
      </w:r>
      <w:r>
        <w:rPr>
          <w:rFonts w:ascii="Times New Roman" w:hAnsi="Times New Roman"/>
          <w:color w:val="000000" w:themeColor="text1"/>
          <w:sz w:val="24"/>
        </w:rPr>
        <w:t>4x4</w:t>
      </w:r>
      <w:r>
        <w:rPr>
          <w:rFonts w:ascii="Times New Roman" w:hAnsi="Times New Roman"/>
          <w:color w:val="000000" w:themeColor="text1"/>
          <w:sz w:val="24"/>
        </w:rPr>
        <w:t>的特征图通过池化操作后作转化成了</w:t>
      </w:r>
      <w:r>
        <w:rPr>
          <w:rFonts w:ascii="Times New Roman" w:hAnsi="Times New Roman"/>
          <w:color w:val="000000" w:themeColor="text1"/>
          <w:sz w:val="24"/>
        </w:rPr>
        <w:t>2x2</w:t>
      </w:r>
      <w:r>
        <w:rPr>
          <w:rFonts w:ascii="Times New Roman" w:hAnsi="Times New Roman"/>
          <w:color w:val="000000" w:themeColor="text1"/>
          <w:sz w:val="24"/>
        </w:rPr>
        <w:t>大小的特征图。</w:t>
      </w:r>
    </w:p>
    <w:p w14:paraId="5FC83CD1" w14:textId="77777777" w:rsidR="00CC2512" w:rsidRDefault="00705C2B">
      <w:pPr>
        <w:rPr>
          <w:rFonts w:ascii="Times New Roman" w:hAnsi="Times New Roman"/>
          <w:color w:val="000000" w:themeColor="text1"/>
          <w:sz w:val="24"/>
        </w:rPr>
      </w:pPr>
      <w:r>
        <w:rPr>
          <w:rFonts w:ascii="Times New Roman" w:hAnsi="Times New Roman"/>
          <w:color w:val="000000" w:themeColor="text1"/>
          <w:sz w:val="24"/>
        </w:rPr>
        <w:br w:type="page"/>
      </w:r>
    </w:p>
    <w:p w14:paraId="1FD211EB" w14:textId="77777777" w:rsidR="00CC2512" w:rsidRDefault="00705C2B">
      <w:pPr>
        <w:numPr>
          <w:ilvl w:val="0"/>
          <w:numId w:val="14"/>
        </w:numPr>
        <w:spacing w:line="360" w:lineRule="auto"/>
        <w:ind w:firstLineChars="200" w:firstLine="480"/>
        <w:rPr>
          <w:rFonts w:ascii="Times New Roman" w:hAnsi="Times New Roman"/>
          <w:color w:val="000000" w:themeColor="text1"/>
          <w:sz w:val="24"/>
        </w:rPr>
      </w:pPr>
      <w:r>
        <w:rPr>
          <w:rFonts w:ascii="Times New Roman" w:hAnsi="Times New Roman"/>
          <w:color w:val="000000" w:themeColor="text1"/>
          <w:sz w:val="24"/>
        </w:rPr>
        <w:lastRenderedPageBreak/>
        <w:t>全连接层</w:t>
      </w:r>
    </w:p>
    <w:p w14:paraId="59062A34" w14:textId="77777777" w:rsidR="00CC2512" w:rsidRDefault="00705C2B">
      <w:pPr>
        <w:spacing w:line="360" w:lineRule="auto"/>
        <w:rPr>
          <w:rFonts w:ascii="Times New Roman" w:hAnsi="Times New Roman"/>
          <w:color w:val="000000" w:themeColor="text1"/>
          <w:sz w:val="24"/>
        </w:rPr>
      </w:pPr>
      <w:r>
        <w:rPr>
          <w:rFonts w:ascii="Times New Roman" w:hAnsi="Times New Roman"/>
          <w:color w:val="000000" w:themeColor="text1"/>
          <w:sz w:val="24"/>
        </w:rPr>
        <w:t xml:space="preserve">    </w:t>
      </w:r>
      <w:r>
        <w:rPr>
          <w:rFonts w:ascii="Times New Roman" w:hAnsi="Times New Roman"/>
          <w:color w:val="000000" w:themeColor="text1"/>
          <w:sz w:val="24"/>
        </w:rPr>
        <w:t>全连接层</w:t>
      </w:r>
      <w:r>
        <w:rPr>
          <w:rFonts w:ascii="Times New Roman" w:hAnsi="Times New Roman"/>
          <w:color w:val="000000" w:themeColor="text1"/>
          <w:sz w:val="24"/>
        </w:rPr>
        <w:t>(Fully Connected Layers } FC)</w:t>
      </w:r>
      <w:r>
        <w:rPr>
          <w:rFonts w:ascii="Times New Roman" w:hAnsi="Times New Roman"/>
          <w:color w:val="000000" w:themeColor="text1"/>
          <w:sz w:val="24"/>
        </w:rPr>
        <w:t>通常出现在卷积神经网络的最后几层。与卷积</w:t>
      </w:r>
      <w:proofErr w:type="gramStart"/>
      <w:r>
        <w:rPr>
          <w:rFonts w:ascii="Times New Roman" w:hAnsi="Times New Roman"/>
          <w:color w:val="000000" w:themeColor="text1"/>
          <w:sz w:val="24"/>
        </w:rPr>
        <w:t>层操作</w:t>
      </w:r>
      <w:proofErr w:type="gramEnd"/>
      <w:r>
        <w:rPr>
          <w:rFonts w:ascii="Times New Roman" w:hAnsi="Times New Roman"/>
          <w:color w:val="000000" w:themeColor="text1"/>
          <w:sz w:val="24"/>
        </w:rPr>
        <w:t>不同，全连接层中的神经元与前一层网络中的所有神经</w:t>
      </w:r>
      <w:r>
        <w:rPr>
          <w:rFonts w:ascii="Times New Roman" w:hAnsi="Times New Roman"/>
          <w:color w:val="000000" w:themeColor="text1"/>
          <w:sz w:val="24"/>
        </w:rPr>
        <w:t>元相连。其任务是挖掘浅层网络学习到的图像特征。全连接层通常是将卷积层的特征图展开，以向量的形式输入到全连接层。全连接层的输出可以是预测类的标签，也可以是中间层的输入。这种全连接方式的缺点是需要大量的参数，而且网络只能接受固定大小的输入。所以输入的图像往往需要压缩到网络需求的大小，或者是通过改变网络的结构以适应数据处理的需求。</w:t>
      </w:r>
    </w:p>
    <w:p w14:paraId="5C8DF1D1" w14:textId="77777777" w:rsidR="00CC2512" w:rsidRDefault="00705C2B">
      <w:pPr>
        <w:pStyle w:val="3"/>
        <w:ind w:firstLineChars="200" w:firstLine="643"/>
        <w:rPr>
          <w:rFonts w:ascii="Times New Roman" w:hAnsi="Times New Roman"/>
        </w:rPr>
      </w:pPr>
      <w:bookmarkStart w:id="88" w:name="_Toc22569"/>
      <w:bookmarkStart w:id="89" w:name="_Toc29866"/>
      <w:bookmarkStart w:id="90" w:name="_Toc13510"/>
      <w:r>
        <w:rPr>
          <w:rFonts w:ascii="Times New Roman" w:hAnsi="Times New Roman"/>
        </w:rPr>
        <w:t>2.2.4</w:t>
      </w:r>
      <w:r>
        <w:rPr>
          <w:rFonts w:ascii="Times New Roman" w:hAnsi="Times New Roman"/>
        </w:rPr>
        <w:t>损失函数</w:t>
      </w:r>
      <w:bookmarkEnd w:id="88"/>
      <w:bookmarkEnd w:id="89"/>
      <w:bookmarkEnd w:id="90"/>
    </w:p>
    <w:p w14:paraId="4C82D277" w14:textId="77777777" w:rsidR="00CC2512" w:rsidRDefault="00705C2B">
      <w:pPr>
        <w:spacing w:line="360" w:lineRule="auto"/>
        <w:ind w:firstLineChars="200" w:firstLine="480"/>
        <w:rPr>
          <w:rFonts w:ascii="Times New Roman" w:hAnsi="Times New Roman"/>
          <w:sz w:val="24"/>
        </w:rPr>
      </w:pPr>
      <w:bookmarkStart w:id="91" w:name="_Toc12831"/>
      <w:r>
        <w:rPr>
          <w:rFonts w:ascii="Times New Roman" w:hAnsi="Times New Roman"/>
          <w:sz w:val="24"/>
        </w:rPr>
        <w:t>损失函数（</w:t>
      </w:r>
      <w:r>
        <w:rPr>
          <w:rFonts w:ascii="Times New Roman" w:hAnsi="Times New Roman"/>
          <w:sz w:val="24"/>
        </w:rPr>
        <w:t>loss function</w:t>
      </w:r>
      <w:r>
        <w:rPr>
          <w:rFonts w:ascii="Times New Roman" w:hAnsi="Times New Roman"/>
          <w:sz w:val="24"/>
        </w:rPr>
        <w:t>）是用来估量模型的预测值</w:t>
      </w:r>
      <w:r>
        <w:rPr>
          <w:rFonts w:ascii="Times New Roman" w:hAnsi="Times New Roman"/>
          <w:sz w:val="24"/>
        </w:rPr>
        <w:t>f(x)</w:t>
      </w:r>
      <w:r>
        <w:rPr>
          <w:rFonts w:ascii="Times New Roman" w:hAnsi="Times New Roman"/>
          <w:sz w:val="24"/>
        </w:rPr>
        <w:t>与真实值</w:t>
      </w:r>
      <w:r>
        <w:rPr>
          <w:rFonts w:ascii="Times New Roman" w:hAnsi="Times New Roman"/>
          <w:sz w:val="24"/>
        </w:rPr>
        <w:t>Y</w:t>
      </w:r>
      <w:r>
        <w:rPr>
          <w:rFonts w:ascii="Times New Roman" w:hAnsi="Times New Roman"/>
          <w:sz w:val="24"/>
        </w:rPr>
        <w:t>的不一致程度，它是一个非负实值函数</w:t>
      </w:r>
      <w:r>
        <w:rPr>
          <w:rFonts w:ascii="Times New Roman" w:hAnsi="Times New Roman"/>
          <w:sz w:val="24"/>
        </w:rPr>
        <w:t>,</w:t>
      </w:r>
      <w:r>
        <w:rPr>
          <w:rFonts w:ascii="Times New Roman" w:hAnsi="Times New Roman"/>
          <w:sz w:val="24"/>
        </w:rPr>
        <w:t>通常使用</w:t>
      </w:r>
      <w:r>
        <w:rPr>
          <w:rFonts w:ascii="Times New Roman" w:hAnsi="Times New Roman"/>
          <w:sz w:val="24"/>
        </w:rPr>
        <w:t>L(Y, f(x))</w:t>
      </w:r>
      <w:r>
        <w:rPr>
          <w:rFonts w:ascii="Times New Roman" w:hAnsi="Times New Roman"/>
          <w:sz w:val="24"/>
        </w:rPr>
        <w:t>来表示，损失函数越小，</w:t>
      </w:r>
      <w:r>
        <w:rPr>
          <w:rFonts w:ascii="Times New Roman" w:hAnsi="Times New Roman"/>
          <w:sz w:val="24"/>
        </w:rPr>
        <w:t>模型就越好。损失函数是经验风险函数的核心部分，也是结构风险函数重要组成部分。损失函数一般分为分类和回归两类，回归会预测出一个数值结果，分类则会给出一个标签。本次实验主要使用的是分类损失函数。常见的分类损失函数有交叉</w:t>
      </w:r>
      <w:proofErr w:type="gramStart"/>
      <w:r>
        <w:rPr>
          <w:rFonts w:ascii="Times New Roman" w:hAnsi="Times New Roman"/>
          <w:sz w:val="24"/>
        </w:rPr>
        <w:t>熵</w:t>
      </w:r>
      <w:proofErr w:type="gramEnd"/>
      <w:r>
        <w:rPr>
          <w:rFonts w:ascii="Times New Roman" w:hAnsi="Times New Roman"/>
          <w:sz w:val="24"/>
        </w:rPr>
        <w:t>损失（</w:t>
      </w:r>
      <w:r>
        <w:rPr>
          <w:rFonts w:ascii="Times New Roman" w:hAnsi="Times New Roman"/>
          <w:sz w:val="24"/>
        </w:rPr>
        <w:t>Cross Entropy Loss</w:t>
      </w:r>
      <w:r>
        <w:rPr>
          <w:rFonts w:ascii="Times New Roman" w:hAnsi="Times New Roman"/>
          <w:sz w:val="24"/>
        </w:rPr>
        <w:t>）、合页损失（</w:t>
      </w:r>
      <w:r>
        <w:rPr>
          <w:rFonts w:ascii="Times New Roman" w:hAnsi="Times New Roman"/>
          <w:sz w:val="24"/>
        </w:rPr>
        <w:t>Hinge Loss</w:t>
      </w:r>
      <w:r>
        <w:rPr>
          <w:rFonts w:ascii="Times New Roman" w:hAnsi="Times New Roman"/>
          <w:sz w:val="24"/>
        </w:rPr>
        <w:t>）、</w:t>
      </w:r>
      <w:r>
        <w:rPr>
          <w:rFonts w:ascii="Times New Roman" w:hAnsi="Times New Roman"/>
          <w:sz w:val="24"/>
        </w:rPr>
        <w:t>0/1</w:t>
      </w:r>
      <w:r>
        <w:rPr>
          <w:rFonts w:ascii="Times New Roman" w:hAnsi="Times New Roman"/>
          <w:sz w:val="24"/>
        </w:rPr>
        <w:t>损失函数、指数损失、对数损失</w:t>
      </w:r>
      <w:r>
        <w:rPr>
          <w:rFonts w:ascii="Times New Roman" w:hAnsi="Times New Roman"/>
          <w:sz w:val="24"/>
        </w:rPr>
        <w:t>/</w:t>
      </w:r>
      <w:r>
        <w:rPr>
          <w:rFonts w:ascii="Times New Roman" w:hAnsi="Times New Roman"/>
          <w:sz w:val="24"/>
        </w:rPr>
        <w:t>对数似然损失（</w:t>
      </w:r>
      <w:r>
        <w:rPr>
          <w:rFonts w:ascii="Times New Roman" w:hAnsi="Times New Roman"/>
          <w:sz w:val="24"/>
        </w:rPr>
        <w:t>Log-likelihood Loss</w:t>
      </w:r>
      <w:r>
        <w:rPr>
          <w:rFonts w:ascii="Times New Roman" w:hAnsi="Times New Roman"/>
          <w:sz w:val="24"/>
        </w:rPr>
        <w:t>）。本次实验中使用交叉</w:t>
      </w:r>
      <w:proofErr w:type="gramStart"/>
      <w:r>
        <w:rPr>
          <w:rFonts w:ascii="Times New Roman" w:hAnsi="Times New Roman"/>
          <w:sz w:val="24"/>
        </w:rPr>
        <w:t>熵</w:t>
      </w:r>
      <w:proofErr w:type="gramEnd"/>
      <w:r>
        <w:rPr>
          <w:rFonts w:ascii="Times New Roman" w:hAnsi="Times New Roman"/>
          <w:sz w:val="24"/>
        </w:rPr>
        <w:t>损失函数，二元交叉熵的公式可以用公式</w:t>
      </w:r>
      <w:r>
        <w:rPr>
          <w:rFonts w:ascii="Times New Roman" w:hAnsi="Times New Roman"/>
          <w:sz w:val="24"/>
        </w:rPr>
        <w:t>2-2</w:t>
      </w:r>
      <w:r>
        <w:rPr>
          <w:rFonts w:ascii="Times New Roman" w:hAnsi="Times New Roman"/>
          <w:sz w:val="24"/>
        </w:rPr>
        <w:t>表示</w:t>
      </w:r>
      <w:bookmarkEnd w:id="91"/>
    </w:p>
    <w:p w14:paraId="51D0FC84" w14:textId="77777777" w:rsidR="00CC2512" w:rsidRDefault="00705C2B">
      <w:pPr>
        <w:jc w:val="center"/>
        <w:rPr>
          <w:rFonts w:ascii="Times New Roman" w:hAnsi="Times New Roman"/>
        </w:rPr>
      </w:pPr>
      <w:r>
        <w:rPr>
          <w:rFonts w:ascii="Times New Roman" w:hAnsi="Times New Roman"/>
          <w:noProof/>
        </w:rPr>
        <mc:AlternateContent>
          <mc:Choice Requires="wps">
            <w:drawing>
              <wp:anchor distT="0" distB="0" distL="114300" distR="114300" simplePos="0" relativeHeight="251661312" behindDoc="0" locked="0" layoutInCell="1" allowOverlap="1" wp14:anchorId="0F5DE4E5" wp14:editId="2022ED20">
                <wp:simplePos x="0" y="0"/>
                <wp:positionH relativeFrom="column">
                  <wp:posOffset>4561840</wp:posOffset>
                </wp:positionH>
                <wp:positionV relativeFrom="paragraph">
                  <wp:posOffset>155575</wp:posOffset>
                </wp:positionV>
                <wp:extent cx="990600" cy="295275"/>
                <wp:effectExtent l="0" t="0" r="0" b="9525"/>
                <wp:wrapNone/>
                <wp:docPr id="42" name="文本框 42"/>
                <wp:cNvGraphicFramePr/>
                <a:graphic xmlns:a="http://schemas.openxmlformats.org/drawingml/2006/main">
                  <a:graphicData uri="http://schemas.microsoft.com/office/word/2010/wordprocessingShape">
                    <wps:wsp>
                      <wps:cNvSpPr txBox="1"/>
                      <wps:spPr>
                        <a:xfrm>
                          <a:off x="5657215" y="6485890"/>
                          <a:ext cx="990600" cy="29527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383FC464" w14:textId="77777777" w:rsidR="00CC2512" w:rsidRDefault="00705C2B">
                            <w:r>
                              <w:rPr>
                                <w:rFonts w:hint="eastAsia"/>
                              </w:rPr>
                              <w:t>（</w:t>
                            </w:r>
                            <w:r>
                              <w:rPr>
                                <w:rFonts w:hint="eastAsia"/>
                              </w:rPr>
                              <w:t>2-2</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F5DE4E5" id="文本框 42" o:spid="_x0000_s1028" type="#_x0000_t202" style="position:absolute;left:0;text-align:left;margin-left:359.2pt;margin-top:12.25pt;width:78pt;height:23.2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" fillcolor="white [3201]" stroked="f" strokeweight=".5pt">
                <v:textbox>
                  <w:txbxContent>
                    <w:p w14:paraId="383FC464" w14:textId="77777777" w:rsidR="00CC2512" w:rsidRDefault="00705C2B">
                      <w:r>
                        <w:rPr>
                          <w:rFonts w:hint="eastAsia"/>
                        </w:rPr>
                        <w:t>（</w:t>
                      </w:r>
                      <w:r>
                        <w:rPr>
                          <w:rFonts w:hint="eastAsia"/>
                        </w:rPr>
                        <w:t>2-2</w:t>
                      </w:r>
                      <w:r>
                        <w:rPr>
                          <w:rFonts w:hint="eastAsia"/>
                        </w:rPr>
                        <w:t>）</w:t>
                      </w:r>
                    </w:p>
                  </w:txbxContent>
                </v:textbox>
              </v:shape>
            </w:pict>
          </mc:Fallback>
        </mc:AlternateContent>
      </w:r>
      <w:r>
        <w:rPr>
          <w:rFonts w:ascii="Times New Roman" w:hAnsi="Times New Roman"/>
          <w:position w:val="-28"/>
        </w:rPr>
        <w:object w:dxaOrig="5179" w:dyaOrig="680" w14:anchorId="76EFA67C">
          <v:shape id="_x0000_i1030" type="#_x0000_t75" style="width:258.95pt;height:34pt" o:ole="">
            <v:imagedata r:id="rId74" o:title=""/>
          </v:shape>
          <o:OLEObject Type="Embed" ProgID="Equation.KSEE3" ShapeID="_x0000_i1030" DrawAspect="Content" ObjectID="_1718610462" r:id="rId75"/>
        </w:object>
      </w:r>
    </w:p>
    <w:p w14:paraId="59743343" w14:textId="77777777" w:rsidR="00CC2512" w:rsidRDefault="00705C2B">
      <w:pPr>
        <w:spacing w:line="360" w:lineRule="auto"/>
        <w:ind w:firstLineChars="200" w:firstLine="480"/>
        <w:rPr>
          <w:rFonts w:ascii="Times New Roman" w:hAnsi="Times New Roman"/>
          <w:sz w:val="24"/>
        </w:rPr>
      </w:pPr>
      <w:bookmarkStart w:id="92" w:name="_Toc2414"/>
      <w:r>
        <w:rPr>
          <w:rFonts w:ascii="Times New Roman" w:hAnsi="Times New Roman"/>
          <w:sz w:val="24"/>
        </w:rPr>
        <w:t>其中，</w:t>
      </w:r>
      <w:r>
        <w:rPr>
          <w:rFonts w:ascii="Times New Roman" w:hAnsi="Times New Roman"/>
          <w:sz w:val="24"/>
        </w:rPr>
        <w:t xml:space="preserve"> y </w:t>
      </w:r>
      <w:r>
        <w:rPr>
          <w:rFonts w:ascii="Times New Roman" w:hAnsi="Times New Roman"/>
          <w:sz w:val="24"/>
        </w:rPr>
        <w:t>是二元标签</w:t>
      </w:r>
      <w:r>
        <w:rPr>
          <w:rFonts w:ascii="Times New Roman" w:hAnsi="Times New Roman"/>
          <w:sz w:val="24"/>
        </w:rPr>
        <w:t xml:space="preserve"> 0 </w:t>
      </w:r>
      <w:r>
        <w:rPr>
          <w:rFonts w:ascii="Times New Roman" w:hAnsi="Times New Roman"/>
          <w:sz w:val="24"/>
        </w:rPr>
        <w:t>或者</w:t>
      </w:r>
      <w:r>
        <w:rPr>
          <w:rFonts w:ascii="Times New Roman" w:hAnsi="Times New Roman"/>
          <w:sz w:val="24"/>
        </w:rPr>
        <w:t xml:space="preserve"> 1</w:t>
      </w:r>
      <w:r>
        <w:rPr>
          <w:rFonts w:ascii="Times New Roman" w:hAnsi="Times New Roman"/>
          <w:sz w:val="24"/>
        </w:rPr>
        <w:t>，</w:t>
      </w:r>
      <w:r>
        <w:rPr>
          <w:rFonts w:ascii="Times New Roman" w:hAnsi="Times New Roman"/>
          <w:sz w:val="24"/>
        </w:rPr>
        <w:t xml:space="preserve"> p ( y ) </w:t>
      </w:r>
      <w:r>
        <w:rPr>
          <w:rFonts w:ascii="Times New Roman" w:hAnsi="Times New Roman"/>
          <w:sz w:val="24"/>
        </w:rPr>
        <w:t>是输出属于</w:t>
      </w:r>
      <w:r>
        <w:rPr>
          <w:rFonts w:ascii="Times New Roman" w:hAnsi="Times New Roman"/>
          <w:sz w:val="24"/>
        </w:rPr>
        <w:t xml:space="preserve"> y </w:t>
      </w:r>
      <w:r>
        <w:rPr>
          <w:rFonts w:ascii="Times New Roman" w:hAnsi="Times New Roman"/>
          <w:sz w:val="24"/>
        </w:rPr>
        <w:t>标签的概率。作为损失函数，二元</w:t>
      </w:r>
      <w:proofErr w:type="gramStart"/>
      <w:r>
        <w:rPr>
          <w:rFonts w:ascii="Times New Roman" w:hAnsi="Times New Roman"/>
          <w:sz w:val="24"/>
        </w:rPr>
        <w:t>交叉熵是用来</w:t>
      </w:r>
      <w:proofErr w:type="gramEnd"/>
      <w:r>
        <w:rPr>
          <w:rFonts w:ascii="Times New Roman" w:hAnsi="Times New Roman"/>
          <w:sz w:val="24"/>
        </w:rPr>
        <w:t>评判一个二分类模型预测结果的好坏程度的，通俗的讲，即对于标签</w:t>
      </w:r>
      <w:r>
        <w:rPr>
          <w:rFonts w:ascii="Times New Roman" w:hAnsi="Times New Roman"/>
          <w:sz w:val="24"/>
        </w:rPr>
        <w:t>y</w:t>
      </w:r>
      <w:r>
        <w:rPr>
          <w:rFonts w:ascii="Times New Roman" w:hAnsi="Times New Roman"/>
          <w:sz w:val="24"/>
        </w:rPr>
        <w:t>为</w:t>
      </w:r>
      <w:r>
        <w:rPr>
          <w:rFonts w:ascii="Times New Roman" w:hAnsi="Times New Roman"/>
          <w:sz w:val="24"/>
        </w:rPr>
        <w:t>1</w:t>
      </w:r>
      <w:r>
        <w:rPr>
          <w:rFonts w:ascii="Times New Roman" w:hAnsi="Times New Roman"/>
          <w:sz w:val="24"/>
        </w:rPr>
        <w:t>的情况，如果预测值</w:t>
      </w:r>
      <w:r>
        <w:rPr>
          <w:rFonts w:ascii="Times New Roman" w:hAnsi="Times New Roman"/>
          <w:sz w:val="24"/>
        </w:rPr>
        <w:t>p(y)</w:t>
      </w:r>
      <w:r>
        <w:rPr>
          <w:rFonts w:ascii="Times New Roman" w:hAnsi="Times New Roman"/>
          <w:sz w:val="24"/>
        </w:rPr>
        <w:t>趋近于</w:t>
      </w:r>
      <w:r>
        <w:rPr>
          <w:rFonts w:ascii="Times New Roman" w:hAnsi="Times New Roman"/>
          <w:sz w:val="24"/>
        </w:rPr>
        <w:t>1</w:t>
      </w:r>
      <w:r>
        <w:rPr>
          <w:rFonts w:ascii="Times New Roman" w:hAnsi="Times New Roman"/>
          <w:sz w:val="24"/>
        </w:rPr>
        <w:t>，那么损失函数的</w:t>
      </w:r>
      <w:proofErr w:type="gramStart"/>
      <w:r>
        <w:rPr>
          <w:rFonts w:ascii="Times New Roman" w:hAnsi="Times New Roman"/>
          <w:sz w:val="24"/>
        </w:rPr>
        <w:t>值应当趋</w:t>
      </w:r>
      <w:proofErr w:type="gramEnd"/>
      <w:r>
        <w:rPr>
          <w:rFonts w:ascii="Times New Roman" w:hAnsi="Times New Roman"/>
          <w:sz w:val="24"/>
        </w:rPr>
        <w:t>近于</w:t>
      </w:r>
      <w:r>
        <w:rPr>
          <w:rFonts w:ascii="Times New Roman" w:hAnsi="Times New Roman"/>
          <w:sz w:val="24"/>
        </w:rPr>
        <w:t>0</w:t>
      </w:r>
      <w:r>
        <w:rPr>
          <w:rFonts w:ascii="Times New Roman" w:hAnsi="Times New Roman"/>
          <w:sz w:val="24"/>
        </w:rPr>
        <w:t>。反之，如果此时预测值</w:t>
      </w:r>
      <w:r>
        <w:rPr>
          <w:rFonts w:ascii="Times New Roman" w:hAnsi="Times New Roman"/>
          <w:sz w:val="24"/>
        </w:rPr>
        <w:t>p(y)</w:t>
      </w:r>
      <w:r>
        <w:rPr>
          <w:rFonts w:ascii="Times New Roman" w:hAnsi="Times New Roman"/>
          <w:sz w:val="24"/>
        </w:rPr>
        <w:t>趋近于</w:t>
      </w:r>
      <w:r>
        <w:rPr>
          <w:rFonts w:ascii="Times New Roman" w:hAnsi="Times New Roman"/>
          <w:sz w:val="24"/>
        </w:rPr>
        <w:t>0</w:t>
      </w:r>
      <w:r>
        <w:rPr>
          <w:rFonts w:ascii="Times New Roman" w:hAnsi="Times New Roman"/>
          <w:sz w:val="24"/>
        </w:rPr>
        <w:t>，那么损失函数的</w:t>
      </w:r>
      <w:proofErr w:type="gramStart"/>
      <w:r>
        <w:rPr>
          <w:rFonts w:ascii="Times New Roman" w:hAnsi="Times New Roman"/>
          <w:sz w:val="24"/>
        </w:rPr>
        <w:t>值应当</w:t>
      </w:r>
      <w:proofErr w:type="gramEnd"/>
      <w:r>
        <w:rPr>
          <w:rFonts w:ascii="Times New Roman" w:hAnsi="Times New Roman"/>
          <w:sz w:val="24"/>
        </w:rPr>
        <w:t>非常大。</w:t>
      </w:r>
      <w:bookmarkEnd w:id="92"/>
    </w:p>
    <w:p w14:paraId="59DF6CFA" w14:textId="77777777" w:rsidR="00CC2512" w:rsidRDefault="00705C2B">
      <w:pPr>
        <w:pStyle w:val="2"/>
        <w:rPr>
          <w:rFonts w:ascii="Times New Roman" w:eastAsia="宋体" w:hAnsi="Times New Roman"/>
        </w:rPr>
      </w:pPr>
      <w:bookmarkStart w:id="93" w:name="_Toc31979"/>
      <w:bookmarkStart w:id="94" w:name="_Toc31272"/>
      <w:bookmarkStart w:id="95" w:name="_Toc28947"/>
      <w:r>
        <w:rPr>
          <w:rFonts w:ascii="Times New Roman" w:eastAsia="宋体" w:hAnsi="Times New Roman"/>
        </w:rPr>
        <w:lastRenderedPageBreak/>
        <w:t xml:space="preserve">2.3 </w:t>
      </w:r>
      <w:r>
        <w:rPr>
          <w:rFonts w:ascii="Times New Roman" w:eastAsia="宋体" w:hAnsi="Times New Roman"/>
        </w:rPr>
        <w:t>基于深度学习的</w:t>
      </w:r>
      <w:proofErr w:type="spellStart"/>
      <w:r>
        <w:rPr>
          <w:rFonts w:ascii="Times New Roman" w:eastAsia="宋体" w:hAnsi="Times New Roman"/>
        </w:rPr>
        <w:t>Unet</w:t>
      </w:r>
      <w:proofErr w:type="spellEnd"/>
      <w:r>
        <w:rPr>
          <w:rFonts w:ascii="Times New Roman" w:eastAsia="宋体" w:hAnsi="Times New Roman"/>
        </w:rPr>
        <w:t>算法</w:t>
      </w:r>
      <w:bookmarkEnd w:id="93"/>
      <w:bookmarkEnd w:id="94"/>
      <w:bookmarkEnd w:id="95"/>
    </w:p>
    <w:p w14:paraId="6B649247" w14:textId="77777777" w:rsidR="00CC2512" w:rsidRDefault="00705C2B">
      <w:pPr>
        <w:pStyle w:val="3"/>
        <w:ind w:firstLineChars="200" w:firstLine="643"/>
        <w:rPr>
          <w:rFonts w:ascii="Times New Roman" w:hAnsi="Times New Roman"/>
        </w:rPr>
      </w:pPr>
      <w:bookmarkStart w:id="96" w:name="_Toc4854"/>
      <w:bookmarkStart w:id="97" w:name="_Toc6181"/>
      <w:bookmarkStart w:id="98" w:name="_Toc3556"/>
      <w:r>
        <w:rPr>
          <w:rFonts w:ascii="Times New Roman" w:hAnsi="Times New Roman"/>
        </w:rPr>
        <w:t xml:space="preserve">2.3.1 </w:t>
      </w:r>
      <w:proofErr w:type="spellStart"/>
      <w:r>
        <w:rPr>
          <w:rFonts w:ascii="Times New Roman" w:hAnsi="Times New Roman"/>
        </w:rPr>
        <w:t>Unet</w:t>
      </w:r>
      <w:proofErr w:type="spellEnd"/>
      <w:r>
        <w:rPr>
          <w:rFonts w:ascii="Times New Roman" w:hAnsi="Times New Roman"/>
        </w:rPr>
        <w:t>算法背景</w:t>
      </w:r>
      <w:bookmarkEnd w:id="96"/>
      <w:bookmarkEnd w:id="97"/>
      <w:bookmarkEnd w:id="98"/>
    </w:p>
    <w:p w14:paraId="0C4C975F" w14:textId="77777777" w:rsidR="00CC2512" w:rsidRDefault="00705C2B">
      <w:pPr>
        <w:pStyle w:val="a7"/>
        <w:widowControl/>
        <w:spacing w:line="360" w:lineRule="auto"/>
        <w:ind w:firstLineChars="200" w:firstLine="480"/>
        <w:rPr>
          <w:rFonts w:ascii="Times New Roman" w:hAnsi="Times New Roman"/>
        </w:rPr>
      </w:pPr>
      <w:proofErr w:type="spellStart"/>
      <w:r>
        <w:rPr>
          <w:rFonts w:ascii="Times New Roman" w:hAnsi="Times New Roman"/>
          <w:bCs/>
          <w:color w:val="000000" w:themeColor="text1"/>
          <w:kern w:val="2"/>
        </w:rPr>
        <w:t>Unet</w:t>
      </w:r>
      <w:proofErr w:type="spellEnd"/>
      <w:r>
        <w:rPr>
          <w:rFonts w:ascii="Times New Roman" w:hAnsi="Times New Roman"/>
          <w:bCs/>
          <w:color w:val="000000" w:themeColor="text1"/>
          <w:kern w:val="2"/>
        </w:rPr>
        <w:t xml:space="preserve"> </w:t>
      </w:r>
      <w:r>
        <w:rPr>
          <w:rFonts w:ascii="Times New Roman" w:hAnsi="Times New Roman"/>
          <w:vertAlign w:val="superscript"/>
        </w:rPr>
        <w:t>[</w:t>
      </w:r>
      <w:r>
        <w:rPr>
          <w:rFonts w:ascii="Times New Roman" w:hAnsi="Times New Roman" w:hint="eastAsia"/>
          <w:vertAlign w:val="superscript"/>
        </w:rPr>
        <w:t>1</w:t>
      </w:r>
      <w:r>
        <w:rPr>
          <w:rFonts w:ascii="Times New Roman" w:hAnsi="Times New Roman" w:hint="eastAsia"/>
          <w:vertAlign w:val="superscript"/>
        </w:rPr>
        <w:t>3</w:t>
      </w:r>
      <w:r>
        <w:rPr>
          <w:rFonts w:ascii="Times New Roman" w:hAnsi="Times New Roman"/>
          <w:vertAlign w:val="superscript"/>
        </w:rPr>
        <w:t>]</w:t>
      </w:r>
      <w:r>
        <w:rPr>
          <w:rFonts w:ascii="Times New Roman" w:hAnsi="Times New Roman"/>
          <w:bCs/>
          <w:color w:val="000000" w:themeColor="text1"/>
          <w:kern w:val="2"/>
        </w:rPr>
        <w:t>发表于</w:t>
      </w:r>
      <w:r>
        <w:rPr>
          <w:rFonts w:ascii="Times New Roman" w:hAnsi="Times New Roman"/>
          <w:bCs/>
          <w:color w:val="000000" w:themeColor="text1"/>
          <w:kern w:val="2"/>
        </w:rPr>
        <w:t xml:space="preserve"> 2015 </w:t>
      </w:r>
      <w:r>
        <w:rPr>
          <w:rFonts w:ascii="Times New Roman" w:hAnsi="Times New Roman"/>
          <w:bCs/>
          <w:color w:val="000000" w:themeColor="text1"/>
          <w:kern w:val="2"/>
        </w:rPr>
        <w:t>年，属于</w:t>
      </w:r>
      <w:r>
        <w:rPr>
          <w:rFonts w:ascii="Times New Roman" w:hAnsi="Times New Roman"/>
          <w:bCs/>
          <w:color w:val="000000" w:themeColor="text1"/>
          <w:kern w:val="2"/>
        </w:rPr>
        <w:t xml:space="preserve"> FCN </w:t>
      </w:r>
      <w:r>
        <w:rPr>
          <w:rFonts w:ascii="Times New Roman" w:hAnsi="Times New Roman"/>
          <w:bCs/>
          <w:color w:val="000000" w:themeColor="text1"/>
          <w:kern w:val="2"/>
        </w:rPr>
        <w:t>的一种变体，</w:t>
      </w:r>
      <w:proofErr w:type="spellStart"/>
      <w:r>
        <w:rPr>
          <w:rFonts w:ascii="Times New Roman" w:hAnsi="Times New Roman"/>
        </w:rPr>
        <w:t>Unet</w:t>
      </w:r>
      <w:proofErr w:type="spellEnd"/>
      <w:r>
        <w:rPr>
          <w:rFonts w:ascii="Times New Roman" w:hAnsi="Times New Roman"/>
        </w:rPr>
        <w:t xml:space="preserve"> </w:t>
      </w:r>
      <w:r>
        <w:rPr>
          <w:rFonts w:ascii="Times New Roman" w:hAnsi="Times New Roman"/>
        </w:rPr>
        <w:t>的初衷是为了解决生物医学图像方面的问题，由于效果确实很好后来也被广泛的应用在语义分割的各个方向，比如卫星图像分割，工业瑕疵检测等。</w:t>
      </w:r>
      <w:proofErr w:type="spellStart"/>
      <w:r>
        <w:rPr>
          <w:rFonts w:ascii="Times New Roman" w:hAnsi="Times New Roman"/>
        </w:rPr>
        <w:t>Unet</w:t>
      </w:r>
      <w:proofErr w:type="spellEnd"/>
      <w:r>
        <w:rPr>
          <w:rFonts w:ascii="Times New Roman" w:hAnsi="Times New Roman"/>
        </w:rPr>
        <w:t xml:space="preserve"> </w:t>
      </w:r>
      <w:r>
        <w:rPr>
          <w:rFonts w:ascii="Times New Roman" w:hAnsi="Times New Roman"/>
        </w:rPr>
        <w:t>是</w:t>
      </w:r>
      <w:r>
        <w:rPr>
          <w:rFonts w:ascii="Times New Roman" w:hAnsi="Times New Roman"/>
        </w:rPr>
        <w:t xml:space="preserve">Encoder-Decoder </w:t>
      </w:r>
      <w:r>
        <w:rPr>
          <w:rFonts w:ascii="Times New Roman" w:hAnsi="Times New Roman"/>
        </w:rPr>
        <w:t>结构，结构简单但很有效。</w:t>
      </w:r>
      <w:r>
        <w:rPr>
          <w:rFonts w:ascii="Times New Roman" w:hAnsi="Times New Roman"/>
        </w:rPr>
        <w:t xml:space="preserve">Encoder </w:t>
      </w:r>
      <w:r>
        <w:rPr>
          <w:rFonts w:ascii="Times New Roman" w:hAnsi="Times New Roman"/>
        </w:rPr>
        <w:t>负责特征提取，使用者自己可以将自己熟悉的各种特征提取网络放在这个位置。</w:t>
      </w:r>
    </w:p>
    <w:p w14:paraId="7157C870" w14:textId="77777777" w:rsidR="00CC2512" w:rsidRDefault="00705C2B">
      <w:pPr>
        <w:pStyle w:val="3"/>
        <w:ind w:firstLineChars="200" w:firstLine="643"/>
        <w:rPr>
          <w:rFonts w:ascii="Times New Roman" w:hAnsi="Times New Roman"/>
        </w:rPr>
      </w:pPr>
      <w:bookmarkStart w:id="99" w:name="_Toc21474"/>
      <w:bookmarkStart w:id="100" w:name="_Toc23242"/>
      <w:bookmarkStart w:id="101" w:name="_Toc27511"/>
      <w:r>
        <w:rPr>
          <w:rFonts w:ascii="Times New Roman" w:hAnsi="Times New Roman"/>
        </w:rPr>
        <w:t xml:space="preserve">2.3.2 </w:t>
      </w:r>
      <w:proofErr w:type="spellStart"/>
      <w:r>
        <w:rPr>
          <w:rFonts w:ascii="Times New Roman" w:hAnsi="Times New Roman"/>
        </w:rPr>
        <w:t>Unet</w:t>
      </w:r>
      <w:proofErr w:type="spellEnd"/>
      <w:r>
        <w:rPr>
          <w:rFonts w:ascii="Times New Roman" w:hAnsi="Times New Roman"/>
        </w:rPr>
        <w:t>算法结构</w:t>
      </w:r>
      <w:bookmarkEnd w:id="99"/>
      <w:bookmarkEnd w:id="100"/>
      <w:bookmarkEnd w:id="101"/>
    </w:p>
    <w:p w14:paraId="4FB161FA" w14:textId="77777777" w:rsidR="00CC2512" w:rsidRDefault="00705C2B">
      <w:pPr>
        <w:jc w:val="center"/>
        <w:rPr>
          <w:rFonts w:ascii="Times New Roman" w:hAnsi="Times New Roman"/>
        </w:rPr>
      </w:pPr>
      <w:r>
        <w:rPr>
          <w:rFonts w:ascii="Times New Roman" w:hAnsi="Times New Roman"/>
          <w:noProof/>
        </w:rPr>
        <w:drawing>
          <wp:inline distT="0" distB="0" distL="114300" distR="114300" wp14:anchorId="62D2D649" wp14:editId="4D739672">
            <wp:extent cx="4097020" cy="2764155"/>
            <wp:effectExtent l="0" t="0" r="17780" b="17145"/>
            <wp:docPr id="4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8"/>
                    <pic:cNvPicPr>
                      <a:picLocks noChangeAspect="1"/>
                    </pic:cNvPicPr>
                  </pic:nvPicPr>
                  <pic:blipFill>
                    <a:blip r:embed="rId76"/>
                    <a:stretch>
                      <a:fillRect/>
                    </a:stretch>
                  </pic:blipFill>
                  <pic:spPr>
                    <a:xfrm>
                      <a:off x="0" y="0"/>
                      <a:ext cx="4097020" cy="2764155"/>
                    </a:xfrm>
                    <a:prstGeom prst="rect">
                      <a:avLst/>
                    </a:prstGeom>
                    <a:noFill/>
                    <a:ln>
                      <a:noFill/>
                    </a:ln>
                  </pic:spPr>
                </pic:pic>
              </a:graphicData>
            </a:graphic>
          </wp:inline>
        </w:drawing>
      </w:r>
    </w:p>
    <w:p w14:paraId="6308A63C" w14:textId="77777777" w:rsidR="00CC2512" w:rsidRDefault="00705C2B">
      <w:pPr>
        <w:jc w:val="center"/>
        <w:rPr>
          <w:rFonts w:ascii="Times New Roman" w:hAnsi="Times New Roman"/>
        </w:rPr>
      </w:pPr>
      <w:r>
        <w:rPr>
          <w:rFonts w:ascii="Times New Roman" w:hAnsi="Times New Roman"/>
        </w:rPr>
        <w:t>图</w:t>
      </w:r>
      <w:r>
        <w:rPr>
          <w:rFonts w:ascii="Times New Roman" w:hAnsi="Times New Roman"/>
        </w:rPr>
        <w:t xml:space="preserve">2-9 </w:t>
      </w:r>
      <w:proofErr w:type="spellStart"/>
      <w:r>
        <w:rPr>
          <w:rFonts w:ascii="Times New Roman" w:hAnsi="Times New Roman"/>
        </w:rPr>
        <w:t>Unet</w:t>
      </w:r>
      <w:proofErr w:type="spellEnd"/>
      <w:r>
        <w:rPr>
          <w:rFonts w:ascii="Times New Roman" w:hAnsi="Times New Roman"/>
        </w:rPr>
        <w:t>结构图</w:t>
      </w:r>
    </w:p>
    <w:p w14:paraId="5DDE33A5" w14:textId="77777777" w:rsidR="00CC2512" w:rsidRDefault="00705C2B">
      <w:pPr>
        <w:spacing w:line="360" w:lineRule="auto"/>
        <w:ind w:firstLineChars="200" w:firstLine="480"/>
        <w:rPr>
          <w:rFonts w:ascii="Times New Roman" w:hAnsi="Times New Roman"/>
          <w:b/>
          <w:kern w:val="44"/>
          <w:sz w:val="44"/>
          <w:szCs w:val="44"/>
        </w:rPr>
      </w:pPr>
      <w:r>
        <w:rPr>
          <w:rFonts w:ascii="Times New Roman" w:hAnsi="Times New Roman"/>
          <w:bCs/>
          <w:color w:val="000000" w:themeColor="text1"/>
          <w:sz w:val="24"/>
        </w:rPr>
        <w:t>如图</w:t>
      </w:r>
      <w:r>
        <w:rPr>
          <w:rFonts w:ascii="Times New Roman" w:hAnsi="Times New Roman"/>
          <w:bCs/>
          <w:color w:val="000000" w:themeColor="text1"/>
          <w:sz w:val="24"/>
        </w:rPr>
        <w:t>2-9</w:t>
      </w:r>
      <w:r>
        <w:rPr>
          <w:rFonts w:ascii="Times New Roman" w:hAnsi="Times New Roman"/>
          <w:bCs/>
          <w:color w:val="000000" w:themeColor="text1"/>
          <w:sz w:val="24"/>
        </w:rPr>
        <w:t>所示，</w:t>
      </w:r>
      <w:proofErr w:type="spellStart"/>
      <w:r>
        <w:rPr>
          <w:rFonts w:ascii="Times New Roman" w:hAnsi="Times New Roman"/>
          <w:bCs/>
          <w:color w:val="000000" w:themeColor="text1"/>
          <w:sz w:val="24"/>
        </w:rPr>
        <w:t>Unet</w:t>
      </w:r>
      <w:proofErr w:type="spellEnd"/>
      <w:r>
        <w:rPr>
          <w:rFonts w:ascii="Times New Roman" w:hAnsi="Times New Roman"/>
          <w:bCs/>
          <w:color w:val="000000" w:themeColor="text1"/>
          <w:sz w:val="24"/>
        </w:rPr>
        <w:t xml:space="preserve"> </w:t>
      </w:r>
      <w:r>
        <w:rPr>
          <w:rFonts w:ascii="Times New Roman" w:hAnsi="Times New Roman"/>
          <w:bCs/>
          <w:color w:val="000000" w:themeColor="text1"/>
          <w:sz w:val="24"/>
        </w:rPr>
        <w:t>网络结构是对称的，形似英文字母</w:t>
      </w:r>
      <w:r>
        <w:rPr>
          <w:rFonts w:ascii="Times New Roman" w:hAnsi="Times New Roman"/>
          <w:bCs/>
          <w:color w:val="000000" w:themeColor="text1"/>
          <w:sz w:val="24"/>
        </w:rPr>
        <w:t xml:space="preserve"> U </w:t>
      </w:r>
      <w:r>
        <w:rPr>
          <w:rFonts w:ascii="Times New Roman" w:hAnsi="Times New Roman"/>
          <w:bCs/>
          <w:color w:val="000000" w:themeColor="text1"/>
          <w:sz w:val="24"/>
        </w:rPr>
        <w:t>所以被称为</w:t>
      </w:r>
      <w:proofErr w:type="spellStart"/>
      <w:r>
        <w:rPr>
          <w:rFonts w:ascii="Times New Roman" w:hAnsi="Times New Roman"/>
          <w:bCs/>
          <w:color w:val="000000" w:themeColor="text1"/>
          <w:sz w:val="24"/>
        </w:rPr>
        <w:t>Unet</w:t>
      </w:r>
      <w:proofErr w:type="spellEnd"/>
      <w:r>
        <w:rPr>
          <w:rFonts w:ascii="Times New Roman" w:hAnsi="Times New Roman"/>
          <w:bCs/>
          <w:color w:val="000000" w:themeColor="text1"/>
          <w:sz w:val="24"/>
        </w:rPr>
        <w:t>。</w:t>
      </w:r>
      <w:proofErr w:type="gramStart"/>
      <w:r>
        <w:rPr>
          <w:rFonts w:ascii="Times New Roman" w:hAnsi="Times New Roman"/>
          <w:bCs/>
          <w:color w:val="000000" w:themeColor="text1"/>
          <w:sz w:val="24"/>
        </w:rPr>
        <w:t>整张图</w:t>
      </w:r>
      <w:proofErr w:type="gramEnd"/>
      <w:r>
        <w:rPr>
          <w:rFonts w:ascii="Times New Roman" w:hAnsi="Times New Roman"/>
          <w:bCs/>
          <w:color w:val="000000" w:themeColor="text1"/>
          <w:sz w:val="24"/>
        </w:rPr>
        <w:t>都是由蓝</w:t>
      </w:r>
      <w:r>
        <w:rPr>
          <w:rFonts w:ascii="Times New Roman" w:hAnsi="Times New Roman"/>
          <w:bCs/>
          <w:color w:val="000000" w:themeColor="text1"/>
          <w:sz w:val="24"/>
        </w:rPr>
        <w:t>/</w:t>
      </w:r>
      <w:r>
        <w:rPr>
          <w:rFonts w:ascii="Times New Roman" w:hAnsi="Times New Roman"/>
          <w:bCs/>
          <w:color w:val="000000" w:themeColor="text1"/>
          <w:sz w:val="24"/>
        </w:rPr>
        <w:t>白色框与各种颜色的箭头组成，其中，蓝</w:t>
      </w:r>
      <w:r>
        <w:rPr>
          <w:rFonts w:ascii="Times New Roman" w:hAnsi="Times New Roman"/>
          <w:bCs/>
          <w:color w:val="000000" w:themeColor="text1"/>
          <w:sz w:val="24"/>
        </w:rPr>
        <w:t>/</w:t>
      </w:r>
      <w:r>
        <w:rPr>
          <w:rFonts w:ascii="Times New Roman" w:hAnsi="Times New Roman"/>
          <w:bCs/>
          <w:color w:val="000000" w:themeColor="text1"/>
          <w:sz w:val="24"/>
        </w:rPr>
        <w:t>白色框表示</w:t>
      </w:r>
      <w:r>
        <w:rPr>
          <w:rFonts w:ascii="Times New Roman" w:hAnsi="Times New Roman"/>
          <w:bCs/>
          <w:color w:val="000000" w:themeColor="text1"/>
          <w:sz w:val="24"/>
        </w:rPr>
        <w:t xml:space="preserve"> feature m</w:t>
      </w:r>
      <w:r>
        <w:rPr>
          <w:rFonts w:ascii="Times New Roman" w:hAnsi="Times New Roman"/>
          <w:bCs/>
          <w:color w:val="000000" w:themeColor="text1"/>
          <w:sz w:val="24"/>
        </w:rPr>
        <w:t>ap</w:t>
      </w:r>
      <w:r>
        <w:rPr>
          <w:rFonts w:ascii="Times New Roman" w:hAnsi="Times New Roman"/>
          <w:bCs/>
          <w:color w:val="000000" w:themeColor="text1"/>
          <w:sz w:val="24"/>
        </w:rPr>
        <w:t>；蓝色箭头表示</w:t>
      </w:r>
      <w:r>
        <w:rPr>
          <w:rFonts w:ascii="Times New Roman" w:hAnsi="Times New Roman"/>
          <w:bCs/>
          <w:color w:val="000000" w:themeColor="text1"/>
          <w:sz w:val="24"/>
        </w:rPr>
        <w:t xml:space="preserve"> 3x3 </w:t>
      </w:r>
      <w:r>
        <w:rPr>
          <w:rFonts w:ascii="Times New Roman" w:hAnsi="Times New Roman"/>
          <w:bCs/>
          <w:color w:val="000000" w:themeColor="text1"/>
          <w:sz w:val="24"/>
        </w:rPr>
        <w:t>卷积，用于特征提取；灰色箭头表示</w:t>
      </w:r>
      <w:r>
        <w:rPr>
          <w:rFonts w:ascii="Times New Roman" w:hAnsi="Times New Roman"/>
          <w:bCs/>
          <w:color w:val="000000" w:themeColor="text1"/>
          <w:sz w:val="24"/>
        </w:rPr>
        <w:t xml:space="preserve"> skip-connection</w:t>
      </w:r>
      <w:r>
        <w:rPr>
          <w:rFonts w:ascii="Times New Roman" w:hAnsi="Times New Roman"/>
          <w:bCs/>
          <w:color w:val="000000" w:themeColor="text1"/>
          <w:sz w:val="24"/>
        </w:rPr>
        <w:t>，用于特征融合；红色箭头表示池化</w:t>
      </w:r>
      <w:r>
        <w:rPr>
          <w:rFonts w:ascii="Times New Roman" w:hAnsi="Times New Roman"/>
          <w:bCs/>
          <w:color w:val="000000" w:themeColor="text1"/>
          <w:sz w:val="24"/>
        </w:rPr>
        <w:t xml:space="preserve"> pooling</w:t>
      </w:r>
      <w:r>
        <w:rPr>
          <w:rFonts w:ascii="Times New Roman" w:hAnsi="Times New Roman"/>
          <w:bCs/>
          <w:color w:val="000000" w:themeColor="text1"/>
          <w:sz w:val="24"/>
        </w:rPr>
        <w:t>，用于降低维度；绿色箭头表示上采样</w:t>
      </w:r>
      <w:r>
        <w:rPr>
          <w:rFonts w:ascii="Times New Roman" w:hAnsi="Times New Roman"/>
          <w:bCs/>
          <w:color w:val="000000" w:themeColor="text1"/>
          <w:sz w:val="24"/>
        </w:rPr>
        <w:t xml:space="preserve"> </w:t>
      </w:r>
      <w:proofErr w:type="spellStart"/>
      <w:r>
        <w:rPr>
          <w:rFonts w:ascii="Times New Roman" w:hAnsi="Times New Roman"/>
          <w:bCs/>
          <w:color w:val="000000" w:themeColor="text1"/>
          <w:sz w:val="24"/>
        </w:rPr>
        <w:t>upsample</w:t>
      </w:r>
      <w:proofErr w:type="spellEnd"/>
      <w:r>
        <w:rPr>
          <w:rFonts w:ascii="Times New Roman" w:hAnsi="Times New Roman"/>
          <w:bCs/>
          <w:color w:val="000000" w:themeColor="text1"/>
          <w:sz w:val="24"/>
        </w:rPr>
        <w:t>，用于恢复维度；青色箭头表示</w:t>
      </w:r>
      <w:r>
        <w:rPr>
          <w:rFonts w:ascii="Times New Roman" w:hAnsi="Times New Roman"/>
          <w:bCs/>
          <w:color w:val="000000" w:themeColor="text1"/>
          <w:sz w:val="24"/>
        </w:rPr>
        <w:t xml:space="preserve"> 1x1 </w:t>
      </w:r>
      <w:r>
        <w:rPr>
          <w:rFonts w:ascii="Times New Roman" w:hAnsi="Times New Roman"/>
          <w:bCs/>
          <w:color w:val="000000" w:themeColor="text1"/>
          <w:sz w:val="24"/>
        </w:rPr>
        <w:t>卷积，用于输出结果。</w:t>
      </w:r>
      <w:bookmarkStart w:id="102" w:name="_Toc12819"/>
      <w:r>
        <w:rPr>
          <w:rStyle w:val="10"/>
          <w:rFonts w:ascii="Times New Roman" w:hAnsi="Times New Roman"/>
        </w:rPr>
        <w:br w:type="page"/>
      </w:r>
    </w:p>
    <w:p w14:paraId="307037B4" w14:textId="77777777" w:rsidR="00CC2512" w:rsidRDefault="00705C2B">
      <w:pPr>
        <w:numPr>
          <w:ilvl w:val="0"/>
          <w:numId w:val="5"/>
        </w:numPr>
        <w:jc w:val="center"/>
        <w:outlineLvl w:val="0"/>
        <w:rPr>
          <w:rFonts w:ascii="Times New Roman" w:hAnsi="Times New Roman"/>
          <w:b/>
          <w:kern w:val="44"/>
          <w:sz w:val="44"/>
          <w:szCs w:val="44"/>
        </w:rPr>
      </w:pPr>
      <w:bookmarkStart w:id="103" w:name="_Toc4867"/>
      <w:bookmarkStart w:id="104" w:name="_Toc31515"/>
      <w:r>
        <w:rPr>
          <w:rStyle w:val="10"/>
          <w:rFonts w:ascii="Times New Roman" w:hAnsi="Times New Roman"/>
        </w:rPr>
        <w:lastRenderedPageBreak/>
        <w:t>分割评价指标</w:t>
      </w:r>
      <w:bookmarkEnd w:id="102"/>
      <w:bookmarkEnd w:id="103"/>
      <w:bookmarkEnd w:id="104"/>
    </w:p>
    <w:p w14:paraId="5C15CA68" w14:textId="77777777" w:rsidR="00CC2512" w:rsidRDefault="00705C2B">
      <w:pPr>
        <w:pStyle w:val="3"/>
        <w:ind w:firstLineChars="200" w:firstLine="643"/>
        <w:rPr>
          <w:rFonts w:ascii="Times New Roman" w:hAnsi="Times New Roman"/>
        </w:rPr>
      </w:pPr>
      <w:bookmarkStart w:id="105" w:name="_Toc10223"/>
      <w:bookmarkStart w:id="106" w:name="_Toc17862"/>
      <w:r>
        <w:rPr>
          <w:rFonts w:ascii="Times New Roman" w:hAnsi="Times New Roman"/>
        </w:rPr>
        <w:t>3.1</w:t>
      </w:r>
      <w:r>
        <w:rPr>
          <w:rFonts w:ascii="Times New Roman" w:hAnsi="Times New Roman"/>
        </w:rPr>
        <w:t>概念介绍</w:t>
      </w:r>
      <w:bookmarkEnd w:id="105"/>
      <w:bookmarkEnd w:id="106"/>
    </w:p>
    <w:p w14:paraId="4B02E5B3" w14:textId="77777777" w:rsidR="00CC2512" w:rsidRDefault="00705C2B">
      <w:pPr>
        <w:jc w:val="center"/>
        <w:rPr>
          <w:rFonts w:ascii="Times New Roman" w:hAnsi="Times New Roman"/>
        </w:rPr>
      </w:pPr>
      <w:r>
        <w:rPr>
          <w:rFonts w:ascii="Times New Roman" w:hAnsi="Times New Roman"/>
          <w:noProof/>
        </w:rPr>
        <w:drawing>
          <wp:inline distT="0" distB="0" distL="114300" distR="114300" wp14:anchorId="665F6AC7" wp14:editId="75904C8D">
            <wp:extent cx="3243580" cy="2044700"/>
            <wp:effectExtent l="0" t="0" r="13970" b="12700"/>
            <wp:docPr id="46" name="图片 46"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捕获"/>
                    <pic:cNvPicPr>
                      <a:picLocks noChangeAspect="1"/>
                    </pic:cNvPicPr>
                  </pic:nvPicPr>
                  <pic:blipFill>
                    <a:blip r:embed="rId77"/>
                    <a:stretch>
                      <a:fillRect/>
                    </a:stretch>
                  </pic:blipFill>
                  <pic:spPr>
                    <a:xfrm>
                      <a:off x="0" y="0"/>
                      <a:ext cx="3243580" cy="2044700"/>
                    </a:xfrm>
                    <a:prstGeom prst="rect">
                      <a:avLst/>
                    </a:prstGeom>
                  </pic:spPr>
                </pic:pic>
              </a:graphicData>
            </a:graphic>
          </wp:inline>
        </w:drawing>
      </w:r>
    </w:p>
    <w:p w14:paraId="4932EFC6" w14:textId="77777777" w:rsidR="00CC2512" w:rsidRDefault="00705C2B">
      <w:pPr>
        <w:jc w:val="center"/>
        <w:rPr>
          <w:rFonts w:ascii="Times New Roman" w:hAnsi="Times New Roman"/>
        </w:rPr>
      </w:pPr>
      <w:r>
        <w:rPr>
          <w:rFonts w:ascii="Times New Roman" w:hAnsi="Times New Roman"/>
        </w:rPr>
        <w:t>图</w:t>
      </w:r>
      <w:r>
        <w:rPr>
          <w:rFonts w:ascii="Times New Roman" w:hAnsi="Times New Roman"/>
        </w:rPr>
        <w:t>3-1</w:t>
      </w:r>
      <w:r>
        <w:rPr>
          <w:rFonts w:ascii="Times New Roman" w:hAnsi="Times New Roman"/>
        </w:rPr>
        <w:t>预测区域与实际区域示意图</w:t>
      </w:r>
    </w:p>
    <w:p w14:paraId="42256069" w14:textId="77777777" w:rsidR="00CC2512" w:rsidRDefault="00705C2B">
      <w:pPr>
        <w:spacing w:line="360" w:lineRule="auto"/>
        <w:ind w:firstLineChars="200" w:firstLine="480"/>
        <w:rPr>
          <w:rFonts w:ascii="Times New Roman" w:hAnsi="Times New Roman"/>
          <w:sz w:val="24"/>
        </w:rPr>
      </w:pPr>
      <w:r>
        <w:rPr>
          <w:rFonts w:ascii="Times New Roman" w:hAnsi="Times New Roman"/>
          <w:sz w:val="24"/>
        </w:rPr>
        <w:t>如图</w:t>
      </w:r>
      <w:r>
        <w:rPr>
          <w:rFonts w:ascii="Times New Roman" w:hAnsi="Times New Roman"/>
          <w:sz w:val="24"/>
        </w:rPr>
        <w:t>3-1</w:t>
      </w:r>
      <w:r>
        <w:rPr>
          <w:rFonts w:ascii="Times New Roman" w:hAnsi="Times New Roman"/>
          <w:sz w:val="24"/>
        </w:rPr>
        <w:t>所示，</w:t>
      </w:r>
      <w:r>
        <w:rPr>
          <w:rFonts w:ascii="Times New Roman" w:hAnsi="Times New Roman"/>
          <w:sz w:val="24"/>
        </w:rPr>
        <w:t>T</w:t>
      </w:r>
      <w:r>
        <w:rPr>
          <w:rFonts w:ascii="Times New Roman" w:hAnsi="Times New Roman"/>
          <w:sz w:val="24"/>
          <w:vertAlign w:val="subscript"/>
        </w:rPr>
        <w:t>1</w:t>
      </w:r>
      <w:r>
        <w:rPr>
          <w:rFonts w:ascii="Times New Roman" w:hAnsi="Times New Roman"/>
          <w:sz w:val="24"/>
        </w:rPr>
        <w:t>表示真实的脑瘤区域，</w:t>
      </w:r>
      <w:r>
        <w:rPr>
          <w:rFonts w:ascii="Times New Roman" w:hAnsi="Times New Roman"/>
          <w:sz w:val="24"/>
        </w:rPr>
        <w:t>T</w:t>
      </w:r>
      <w:r>
        <w:rPr>
          <w:rFonts w:ascii="Times New Roman" w:hAnsi="Times New Roman"/>
          <w:sz w:val="24"/>
          <w:vertAlign w:val="subscript"/>
        </w:rPr>
        <w:t>0</w:t>
      </w:r>
      <w:r>
        <w:rPr>
          <w:rFonts w:ascii="Times New Roman" w:hAnsi="Times New Roman"/>
          <w:sz w:val="24"/>
        </w:rPr>
        <w:t>表示正常脑区域。</w:t>
      </w:r>
      <w:r>
        <w:rPr>
          <w:rFonts w:ascii="Times New Roman" w:hAnsi="Times New Roman"/>
          <w:sz w:val="24"/>
        </w:rPr>
        <w:t>P</w:t>
      </w:r>
      <w:r>
        <w:rPr>
          <w:rFonts w:ascii="Times New Roman" w:hAnsi="Times New Roman"/>
          <w:sz w:val="24"/>
          <w:vertAlign w:val="subscript"/>
        </w:rPr>
        <w:t>1</w:t>
      </w:r>
      <w:r>
        <w:rPr>
          <w:rFonts w:ascii="Times New Roman" w:hAnsi="Times New Roman"/>
          <w:sz w:val="24"/>
        </w:rPr>
        <w:t>表示预测的脑瘤区域，</w:t>
      </w:r>
      <w:r>
        <w:rPr>
          <w:rFonts w:ascii="Times New Roman" w:hAnsi="Times New Roman"/>
          <w:sz w:val="24"/>
        </w:rPr>
        <w:t>P</w:t>
      </w:r>
      <w:r>
        <w:rPr>
          <w:rFonts w:ascii="Times New Roman" w:hAnsi="Times New Roman"/>
          <w:sz w:val="24"/>
          <w:vertAlign w:val="subscript"/>
        </w:rPr>
        <w:t>0</w:t>
      </w:r>
      <w:r>
        <w:rPr>
          <w:rFonts w:ascii="Times New Roman" w:hAnsi="Times New Roman"/>
          <w:sz w:val="24"/>
        </w:rPr>
        <w:t>表示预测的正常的脑区域。</w:t>
      </w:r>
      <w:proofErr w:type="gramStart"/>
      <w:r>
        <w:rPr>
          <w:rFonts w:ascii="Times New Roman" w:hAnsi="Times New Roman"/>
          <w:sz w:val="24"/>
        </w:rPr>
        <w:t>假设正</w:t>
      </w:r>
      <w:proofErr w:type="gramEnd"/>
      <w:r>
        <w:rPr>
          <w:rFonts w:ascii="Times New Roman" w:hAnsi="Times New Roman"/>
          <w:sz w:val="24"/>
        </w:rPr>
        <w:t>样本为脑肿瘤，负样本为正常脑组织，则有如下：</w:t>
      </w:r>
    </w:p>
    <w:p w14:paraId="2EF0820C" w14:textId="77777777" w:rsidR="00CC2512" w:rsidRDefault="00705C2B">
      <w:pPr>
        <w:numPr>
          <w:ilvl w:val="0"/>
          <w:numId w:val="15"/>
        </w:numPr>
        <w:spacing w:line="360" w:lineRule="auto"/>
        <w:rPr>
          <w:rFonts w:ascii="Times New Roman" w:hAnsi="Times New Roman"/>
          <w:sz w:val="24"/>
        </w:rPr>
      </w:pPr>
      <w:r>
        <w:rPr>
          <w:rFonts w:ascii="Times New Roman" w:hAnsi="Times New Roman"/>
          <w:sz w:val="24"/>
        </w:rPr>
        <w:t>TP</w:t>
      </w:r>
      <w:r>
        <w:rPr>
          <w:rFonts w:ascii="Times New Roman" w:hAnsi="Times New Roman"/>
          <w:sz w:val="24"/>
        </w:rPr>
        <w:t>：</w:t>
      </w:r>
      <w:r>
        <w:rPr>
          <w:rFonts w:ascii="Times New Roman" w:hAnsi="Times New Roman"/>
          <w:sz w:val="24"/>
        </w:rPr>
        <w:t>True Positive</w:t>
      </w:r>
      <w:r>
        <w:rPr>
          <w:rFonts w:ascii="Times New Roman" w:hAnsi="Times New Roman"/>
          <w:sz w:val="24"/>
        </w:rPr>
        <w:t>被判定为正样本，实际也是正样本，即脑肿瘤判定正确部分。</w:t>
      </w:r>
    </w:p>
    <w:p w14:paraId="5BB9E165" w14:textId="77777777" w:rsidR="00CC2512" w:rsidRDefault="00705C2B">
      <w:pPr>
        <w:numPr>
          <w:ilvl w:val="0"/>
          <w:numId w:val="15"/>
        </w:numPr>
        <w:spacing w:line="360" w:lineRule="auto"/>
        <w:rPr>
          <w:rFonts w:ascii="Times New Roman" w:hAnsi="Times New Roman"/>
          <w:sz w:val="24"/>
        </w:rPr>
      </w:pPr>
      <w:r>
        <w:rPr>
          <w:rFonts w:ascii="Times New Roman" w:hAnsi="Times New Roman"/>
          <w:sz w:val="24"/>
        </w:rPr>
        <w:t>TN</w:t>
      </w:r>
      <w:r>
        <w:rPr>
          <w:rFonts w:ascii="Times New Roman" w:hAnsi="Times New Roman"/>
          <w:sz w:val="24"/>
        </w:rPr>
        <w:t>：</w:t>
      </w:r>
      <w:r>
        <w:rPr>
          <w:rFonts w:ascii="Times New Roman" w:hAnsi="Times New Roman"/>
          <w:sz w:val="24"/>
        </w:rPr>
        <w:t>True Negative</w:t>
      </w:r>
      <w:r>
        <w:rPr>
          <w:rFonts w:ascii="Times New Roman" w:hAnsi="Times New Roman"/>
          <w:sz w:val="24"/>
        </w:rPr>
        <w:t>被判定为负样本，实际也是负样本，即正常脑组织判定正确部分。</w:t>
      </w:r>
    </w:p>
    <w:p w14:paraId="0508D422" w14:textId="77777777" w:rsidR="00CC2512" w:rsidRDefault="00705C2B">
      <w:pPr>
        <w:numPr>
          <w:ilvl w:val="0"/>
          <w:numId w:val="15"/>
        </w:numPr>
        <w:spacing w:line="360" w:lineRule="auto"/>
        <w:rPr>
          <w:rFonts w:ascii="Times New Roman" w:hAnsi="Times New Roman"/>
          <w:sz w:val="24"/>
        </w:rPr>
      </w:pPr>
      <w:r>
        <w:rPr>
          <w:rFonts w:ascii="Times New Roman" w:hAnsi="Times New Roman"/>
          <w:sz w:val="24"/>
        </w:rPr>
        <w:t>FP</w:t>
      </w:r>
      <w:r>
        <w:rPr>
          <w:rFonts w:ascii="Times New Roman" w:hAnsi="Times New Roman"/>
          <w:sz w:val="24"/>
        </w:rPr>
        <w:t>：</w:t>
      </w:r>
      <w:r>
        <w:rPr>
          <w:rFonts w:ascii="Times New Roman" w:hAnsi="Times New Roman"/>
          <w:sz w:val="24"/>
        </w:rPr>
        <w:t>False Positive</w:t>
      </w:r>
      <w:r>
        <w:rPr>
          <w:rFonts w:ascii="Times New Roman" w:hAnsi="Times New Roman"/>
          <w:sz w:val="24"/>
        </w:rPr>
        <w:t>被判定为正样本，实际是负样本，即正常脑组织被误判为脑肿瘤的部分。</w:t>
      </w:r>
    </w:p>
    <w:p w14:paraId="3EBEDA2B" w14:textId="77777777" w:rsidR="00CC2512" w:rsidRDefault="00705C2B">
      <w:pPr>
        <w:numPr>
          <w:ilvl w:val="0"/>
          <w:numId w:val="15"/>
        </w:numPr>
        <w:spacing w:line="360" w:lineRule="auto"/>
        <w:rPr>
          <w:rFonts w:ascii="Times New Roman" w:hAnsi="Times New Roman"/>
          <w:sz w:val="24"/>
        </w:rPr>
      </w:pPr>
      <w:r>
        <w:rPr>
          <w:rFonts w:ascii="Times New Roman" w:hAnsi="Times New Roman"/>
          <w:sz w:val="24"/>
        </w:rPr>
        <w:t>FN</w:t>
      </w:r>
      <w:r>
        <w:rPr>
          <w:rFonts w:ascii="Times New Roman" w:hAnsi="Times New Roman"/>
          <w:sz w:val="24"/>
        </w:rPr>
        <w:t>：</w:t>
      </w:r>
      <w:r>
        <w:rPr>
          <w:rFonts w:ascii="Times New Roman" w:hAnsi="Times New Roman"/>
          <w:sz w:val="24"/>
        </w:rPr>
        <w:t>False Negative</w:t>
      </w:r>
      <w:r>
        <w:rPr>
          <w:rFonts w:ascii="Times New Roman" w:hAnsi="Times New Roman"/>
          <w:sz w:val="24"/>
        </w:rPr>
        <w:t>被判定为负样本，实际是正样本，即脑肿瘤未被判别出的部分。</w:t>
      </w:r>
    </w:p>
    <w:p w14:paraId="3AC477D7" w14:textId="77777777" w:rsidR="00CC2512" w:rsidRDefault="00705C2B">
      <w:pPr>
        <w:pStyle w:val="3"/>
        <w:ind w:firstLineChars="200" w:firstLine="643"/>
        <w:rPr>
          <w:rFonts w:ascii="Times New Roman" w:hAnsi="Times New Roman"/>
        </w:rPr>
      </w:pPr>
      <w:bookmarkStart w:id="107" w:name="_Toc7286"/>
      <w:bookmarkStart w:id="108" w:name="_Toc10841"/>
      <w:bookmarkStart w:id="109" w:name="_Toc24810"/>
      <w:r>
        <w:rPr>
          <w:rFonts w:ascii="Times New Roman" w:hAnsi="Times New Roman"/>
        </w:rPr>
        <w:t>3.2</w:t>
      </w:r>
      <w:bookmarkEnd w:id="107"/>
      <w:r>
        <w:rPr>
          <w:rFonts w:ascii="Times New Roman" w:hAnsi="Times New Roman"/>
        </w:rPr>
        <w:t>常见的评价指标</w:t>
      </w:r>
      <w:bookmarkEnd w:id="108"/>
      <w:bookmarkEnd w:id="109"/>
    </w:p>
    <w:p w14:paraId="1E36533E" w14:textId="77777777" w:rsidR="00CC2512" w:rsidRDefault="00705C2B">
      <w:pPr>
        <w:spacing w:line="360" w:lineRule="auto"/>
        <w:ind w:firstLineChars="200" w:firstLine="480"/>
        <w:rPr>
          <w:rFonts w:ascii="Times New Roman" w:hAnsi="Times New Roman"/>
          <w:sz w:val="24"/>
        </w:rPr>
      </w:pPr>
      <w:r>
        <w:rPr>
          <w:rFonts w:ascii="Times New Roman" w:hAnsi="Times New Roman"/>
          <w:sz w:val="24"/>
        </w:rPr>
        <w:t>对于分割过程中的评价标准主要采用</w:t>
      </w:r>
      <w:r>
        <w:rPr>
          <w:rFonts w:ascii="Times New Roman" w:hAnsi="Times New Roman"/>
          <w:sz w:val="24"/>
        </w:rPr>
        <w:t>Dice</w:t>
      </w:r>
      <w:r>
        <w:rPr>
          <w:rFonts w:ascii="Times New Roman" w:hAnsi="Times New Roman"/>
          <w:sz w:val="24"/>
        </w:rPr>
        <w:t>相</w:t>
      </w:r>
      <w:r>
        <w:rPr>
          <w:rFonts w:ascii="Times New Roman" w:hAnsi="Times New Roman"/>
          <w:sz w:val="24"/>
        </w:rPr>
        <w:t>似系数（</w:t>
      </w:r>
      <w:r>
        <w:rPr>
          <w:rFonts w:ascii="Times New Roman" w:hAnsi="Times New Roman"/>
          <w:sz w:val="24"/>
        </w:rPr>
        <w:t xml:space="preserve">Dice </w:t>
      </w:r>
      <w:proofErr w:type="spellStart"/>
      <w:r>
        <w:rPr>
          <w:rFonts w:ascii="Times New Roman" w:hAnsi="Times New Roman"/>
          <w:sz w:val="24"/>
        </w:rPr>
        <w:t>Similariy</w:t>
      </w:r>
      <w:proofErr w:type="spellEnd"/>
      <w:r>
        <w:rPr>
          <w:rFonts w:ascii="Times New Roman" w:hAnsi="Times New Roman"/>
          <w:sz w:val="24"/>
        </w:rPr>
        <w:t xml:space="preserve"> Coefficient</w:t>
      </w:r>
      <w:r>
        <w:rPr>
          <w:rFonts w:ascii="Times New Roman" w:hAnsi="Times New Roman"/>
          <w:sz w:val="24"/>
        </w:rPr>
        <w:t>，</w:t>
      </w:r>
      <w:r>
        <w:rPr>
          <w:rFonts w:ascii="Times New Roman" w:hAnsi="Times New Roman"/>
          <w:sz w:val="24"/>
        </w:rPr>
        <w:t>DSC</w:t>
      </w:r>
      <w:r>
        <w:rPr>
          <w:rFonts w:ascii="Times New Roman" w:hAnsi="Times New Roman"/>
          <w:sz w:val="24"/>
        </w:rPr>
        <w:t>），</w:t>
      </w:r>
      <w:r>
        <w:rPr>
          <w:rFonts w:ascii="Times New Roman" w:hAnsi="Times New Roman"/>
          <w:sz w:val="24"/>
        </w:rPr>
        <w:t>Dice</w:t>
      </w:r>
      <w:r>
        <w:rPr>
          <w:rFonts w:ascii="Times New Roman" w:hAnsi="Times New Roman"/>
          <w:sz w:val="24"/>
        </w:rPr>
        <w:t>系数是一种集合程度相似度度量指标，通常用来计算两个样本的相似程度，值的范围</w:t>
      </w:r>
      <w:r>
        <w:rPr>
          <w:rFonts w:ascii="Times New Roman" w:hAnsi="Times New Roman"/>
          <w:sz w:val="24"/>
        </w:rPr>
        <w:t>0—1</w:t>
      </w:r>
      <w:r>
        <w:rPr>
          <w:rFonts w:ascii="Times New Roman" w:hAnsi="Times New Roman"/>
          <w:sz w:val="24"/>
        </w:rPr>
        <w:t>。分割最好时为</w:t>
      </w:r>
      <w:r>
        <w:rPr>
          <w:rFonts w:ascii="Times New Roman" w:hAnsi="Times New Roman"/>
          <w:sz w:val="24"/>
        </w:rPr>
        <w:t>1</w:t>
      </w:r>
      <w:r>
        <w:rPr>
          <w:rFonts w:ascii="Times New Roman" w:hAnsi="Times New Roman"/>
          <w:sz w:val="24"/>
        </w:rPr>
        <w:t>，最差时为</w:t>
      </w:r>
      <w:r>
        <w:rPr>
          <w:rFonts w:ascii="Times New Roman" w:hAnsi="Times New Roman"/>
          <w:sz w:val="24"/>
        </w:rPr>
        <w:t>0</w:t>
      </w:r>
      <w:r>
        <w:rPr>
          <w:rFonts w:ascii="Times New Roman" w:hAnsi="Times New Roman"/>
          <w:sz w:val="24"/>
        </w:rPr>
        <w:t>。指标可用公式</w:t>
      </w:r>
      <w:r>
        <w:rPr>
          <w:rFonts w:ascii="Times New Roman" w:hAnsi="Times New Roman"/>
          <w:sz w:val="24"/>
        </w:rPr>
        <w:t>3-1</w:t>
      </w:r>
      <w:r>
        <w:rPr>
          <w:rFonts w:ascii="Times New Roman" w:hAnsi="Times New Roman"/>
          <w:sz w:val="24"/>
        </w:rPr>
        <w:t>表示，</w:t>
      </w:r>
      <w:r>
        <w:rPr>
          <w:rFonts w:ascii="Times New Roman" w:hAnsi="Times New Roman"/>
          <w:sz w:val="24"/>
        </w:rPr>
        <w:t>PPV</w:t>
      </w:r>
      <w:r>
        <w:rPr>
          <w:rFonts w:ascii="Times New Roman" w:hAnsi="Times New Roman"/>
          <w:sz w:val="24"/>
        </w:rPr>
        <w:t>指标可用公式</w:t>
      </w:r>
      <w:r>
        <w:rPr>
          <w:rFonts w:ascii="Times New Roman" w:hAnsi="Times New Roman"/>
          <w:sz w:val="24"/>
        </w:rPr>
        <w:t>3-2</w:t>
      </w:r>
      <w:r>
        <w:rPr>
          <w:rFonts w:ascii="Times New Roman" w:hAnsi="Times New Roman"/>
          <w:sz w:val="24"/>
        </w:rPr>
        <w:t>表示，</w:t>
      </w:r>
      <w:r>
        <w:rPr>
          <w:rFonts w:ascii="Times New Roman" w:hAnsi="Times New Roman"/>
          <w:sz w:val="24"/>
        </w:rPr>
        <w:t>IOU</w:t>
      </w:r>
      <w:r>
        <w:rPr>
          <w:rFonts w:ascii="Times New Roman" w:hAnsi="Times New Roman"/>
          <w:sz w:val="24"/>
        </w:rPr>
        <w:t>指标可用公式</w:t>
      </w:r>
      <w:r>
        <w:rPr>
          <w:rFonts w:ascii="Times New Roman" w:hAnsi="Times New Roman"/>
          <w:sz w:val="24"/>
        </w:rPr>
        <w:t>3-3</w:t>
      </w:r>
      <w:r>
        <w:rPr>
          <w:rFonts w:ascii="Times New Roman" w:hAnsi="Times New Roman"/>
          <w:sz w:val="24"/>
        </w:rPr>
        <w:t>表示，</w:t>
      </w:r>
      <w:r>
        <w:rPr>
          <w:rFonts w:ascii="Times New Roman" w:hAnsi="Times New Roman"/>
          <w:sz w:val="24"/>
        </w:rPr>
        <w:t>Sensitivity</w:t>
      </w:r>
      <w:r>
        <w:rPr>
          <w:rFonts w:ascii="Times New Roman" w:hAnsi="Times New Roman"/>
          <w:sz w:val="24"/>
        </w:rPr>
        <w:lastRenderedPageBreak/>
        <w:t>指标可用公式</w:t>
      </w:r>
      <w:r>
        <w:rPr>
          <w:rFonts w:ascii="Times New Roman" w:hAnsi="Times New Roman"/>
          <w:sz w:val="24"/>
        </w:rPr>
        <w:t>3-4</w:t>
      </w:r>
      <w:r>
        <w:rPr>
          <w:rFonts w:ascii="Times New Roman" w:hAnsi="Times New Roman"/>
          <w:sz w:val="24"/>
        </w:rPr>
        <w:t>表示。</w:t>
      </w:r>
    </w:p>
    <w:p w14:paraId="252426B9" w14:textId="77777777" w:rsidR="00CC2512" w:rsidRDefault="00705C2B">
      <w:pPr>
        <w:spacing w:line="360" w:lineRule="auto"/>
        <w:jc w:val="right"/>
        <w:rPr>
          <w:rFonts w:ascii="Times New Roman" w:hAnsi="Times New Roman"/>
          <w:sz w:val="24"/>
        </w:rPr>
      </w:pPr>
      <w:r>
        <w:rPr>
          <w:rFonts w:ascii="Times New Roman" w:hAnsi="Times New Roman"/>
          <w:sz w:val="24"/>
        </w:rPr>
        <w:t xml:space="preserve"> </w:t>
      </w:r>
      <w:r>
        <w:rPr>
          <w:rFonts w:ascii="Times New Roman" w:hAnsi="Times New Roman"/>
          <w:position w:val="-24"/>
          <w:sz w:val="24"/>
        </w:rPr>
        <w:object w:dxaOrig="2940" w:dyaOrig="620" w14:anchorId="3BD5AB85">
          <v:shape id="_x0000_i1031" type="#_x0000_t75" style="width:147pt;height:31pt" o:ole="">
            <v:imagedata r:id="rId78" o:title=""/>
          </v:shape>
          <o:OLEObject Type="Embed" ProgID="Equation.KSEE3" ShapeID="_x0000_i1031" DrawAspect="Content" ObjectID="_1718610463" r:id="rId79"/>
        </w:object>
      </w:r>
      <w:r>
        <w:rPr>
          <w:rFonts w:ascii="Times New Roman" w:hAnsi="Times New Roman"/>
          <w:sz w:val="24"/>
        </w:rPr>
        <w:t xml:space="preserve">                    </w:t>
      </w:r>
      <w:r>
        <w:rPr>
          <w:rFonts w:ascii="Times New Roman" w:hAnsi="Times New Roman"/>
          <w:sz w:val="24"/>
        </w:rPr>
        <w:t>（</w:t>
      </w:r>
      <w:r>
        <w:rPr>
          <w:rFonts w:ascii="Times New Roman" w:hAnsi="Times New Roman"/>
          <w:sz w:val="24"/>
        </w:rPr>
        <w:t>3-1</w:t>
      </w:r>
      <w:r>
        <w:rPr>
          <w:rFonts w:ascii="Times New Roman" w:hAnsi="Times New Roman"/>
          <w:sz w:val="24"/>
        </w:rPr>
        <w:t>）</w:t>
      </w:r>
      <w:r>
        <w:rPr>
          <w:rFonts w:ascii="Times New Roman" w:hAnsi="Times New Roman"/>
          <w:sz w:val="24"/>
        </w:rPr>
        <w:t xml:space="preserve"> </w:t>
      </w:r>
    </w:p>
    <w:p w14:paraId="76EE5FB2" w14:textId="77777777" w:rsidR="00CC2512" w:rsidRDefault="00705C2B">
      <w:pPr>
        <w:spacing w:line="360" w:lineRule="auto"/>
        <w:jc w:val="right"/>
        <w:rPr>
          <w:rFonts w:ascii="Times New Roman" w:hAnsi="Times New Roman"/>
          <w:b/>
        </w:rPr>
      </w:pPr>
      <w:r>
        <w:rPr>
          <w:rFonts w:ascii="Times New Roman" w:hAnsi="Times New Roman"/>
          <w:sz w:val="24"/>
        </w:rPr>
        <w:t xml:space="preserve">                   </w:t>
      </w:r>
    </w:p>
    <w:p w14:paraId="31DA1D5C" w14:textId="77777777" w:rsidR="00CC2512" w:rsidRDefault="00705C2B">
      <w:pPr>
        <w:spacing w:line="360" w:lineRule="auto"/>
        <w:ind w:firstLineChars="200" w:firstLine="480"/>
        <w:jc w:val="right"/>
        <w:rPr>
          <w:rFonts w:ascii="Times New Roman" w:hAnsi="Times New Roman"/>
          <w:sz w:val="24"/>
        </w:rPr>
      </w:pPr>
      <w:r>
        <w:rPr>
          <w:rFonts w:ascii="Times New Roman" w:hAnsi="Times New Roman"/>
          <w:position w:val="-24"/>
          <w:sz w:val="24"/>
        </w:rPr>
        <w:object w:dxaOrig="1640" w:dyaOrig="620" w14:anchorId="0F21CF2F">
          <v:shape id="_x0000_i1032" type="#_x0000_t75" style="width:82pt;height:31pt" o:ole="">
            <v:imagedata r:id="rId80" o:title=""/>
          </v:shape>
          <o:OLEObject Type="Embed" ProgID="Equation.KSEE3" ShapeID="_x0000_i1032" DrawAspect="Content" ObjectID="_1718610464" r:id="rId81"/>
        </w:object>
      </w:r>
      <w:r>
        <w:rPr>
          <w:rFonts w:ascii="Times New Roman" w:hAnsi="Times New Roman"/>
          <w:sz w:val="24"/>
        </w:rPr>
        <w:t xml:space="preserve">                               </w:t>
      </w:r>
      <w:r>
        <w:rPr>
          <w:rFonts w:ascii="Times New Roman" w:hAnsi="Times New Roman"/>
          <w:sz w:val="24"/>
        </w:rPr>
        <w:t>（</w:t>
      </w:r>
      <w:r>
        <w:rPr>
          <w:rFonts w:ascii="Times New Roman" w:hAnsi="Times New Roman"/>
          <w:sz w:val="24"/>
        </w:rPr>
        <w:t>3-2</w:t>
      </w:r>
      <w:r>
        <w:rPr>
          <w:rFonts w:ascii="Times New Roman" w:hAnsi="Times New Roman"/>
          <w:sz w:val="24"/>
        </w:rPr>
        <w:t>）</w:t>
      </w:r>
    </w:p>
    <w:p w14:paraId="17A52944" w14:textId="77777777" w:rsidR="00CC2512" w:rsidRDefault="00CC2512">
      <w:pPr>
        <w:spacing w:line="360" w:lineRule="auto"/>
        <w:ind w:firstLineChars="200" w:firstLine="480"/>
        <w:jc w:val="right"/>
        <w:rPr>
          <w:rFonts w:ascii="Times New Roman" w:hAnsi="Times New Roman"/>
          <w:sz w:val="24"/>
        </w:rPr>
      </w:pPr>
    </w:p>
    <w:p w14:paraId="362CDD30" w14:textId="77777777" w:rsidR="00CC2512" w:rsidRDefault="00705C2B">
      <w:pPr>
        <w:jc w:val="right"/>
        <w:rPr>
          <w:rFonts w:ascii="Times New Roman" w:hAnsi="Times New Roman"/>
          <w:sz w:val="24"/>
        </w:rPr>
      </w:pPr>
      <w:r>
        <w:rPr>
          <w:rFonts w:ascii="Times New Roman" w:hAnsi="Times New Roman"/>
          <w:position w:val="-24"/>
          <w:sz w:val="24"/>
        </w:rPr>
        <w:object w:dxaOrig="2160" w:dyaOrig="620" w14:anchorId="1F15E497">
          <v:shape id="_x0000_i1033" type="#_x0000_t75" style="width:108pt;height:31pt" o:ole="">
            <v:imagedata r:id="rId82" o:title=""/>
          </v:shape>
          <o:OLEObject Type="Embed" ProgID="Equation.KSEE3" ShapeID="_x0000_i1033" DrawAspect="Content" ObjectID="_1718610465" r:id="rId83"/>
        </w:object>
      </w:r>
      <w:r>
        <w:rPr>
          <w:rFonts w:ascii="Times New Roman" w:hAnsi="Times New Roman"/>
          <w:sz w:val="24"/>
        </w:rPr>
        <w:t xml:space="preserve">                           </w:t>
      </w:r>
      <w:r>
        <w:rPr>
          <w:rFonts w:ascii="Times New Roman" w:hAnsi="Times New Roman"/>
          <w:sz w:val="24"/>
        </w:rPr>
        <w:t>（</w:t>
      </w:r>
      <w:r>
        <w:rPr>
          <w:rFonts w:ascii="Times New Roman" w:hAnsi="Times New Roman"/>
          <w:sz w:val="24"/>
        </w:rPr>
        <w:t>3-3</w:t>
      </w:r>
      <w:r>
        <w:rPr>
          <w:rFonts w:ascii="Times New Roman" w:hAnsi="Times New Roman"/>
          <w:sz w:val="24"/>
        </w:rPr>
        <w:t>）</w:t>
      </w:r>
    </w:p>
    <w:p w14:paraId="722E38DA" w14:textId="77777777" w:rsidR="00CC2512" w:rsidRDefault="00CC2512">
      <w:pPr>
        <w:rPr>
          <w:rFonts w:ascii="Times New Roman" w:hAnsi="Times New Roman"/>
        </w:rPr>
      </w:pPr>
    </w:p>
    <w:p w14:paraId="7247E8CC" w14:textId="77777777" w:rsidR="00CC2512" w:rsidRDefault="00705C2B">
      <w:pPr>
        <w:jc w:val="right"/>
        <w:rPr>
          <w:rFonts w:ascii="Times New Roman" w:hAnsi="Times New Roman"/>
        </w:rPr>
      </w:pPr>
      <w:r>
        <w:rPr>
          <w:rFonts w:ascii="Times New Roman" w:hAnsi="Times New Roman"/>
          <w:position w:val="-24"/>
          <w:sz w:val="24"/>
        </w:rPr>
        <w:object w:dxaOrig="2180" w:dyaOrig="620" w14:anchorId="25EF3645">
          <v:shape id="_x0000_i1034" type="#_x0000_t75" style="width:109pt;height:31pt" o:ole="">
            <v:imagedata r:id="rId84" o:title=""/>
          </v:shape>
          <o:OLEObject Type="Embed" ProgID="Equation.KSEE3" ShapeID="_x0000_i1034" DrawAspect="Content" ObjectID="_1718610466" r:id="rId85"/>
        </w:object>
      </w:r>
      <w:r>
        <w:rPr>
          <w:rFonts w:ascii="Times New Roman" w:hAnsi="Times New Roman"/>
          <w:sz w:val="24"/>
        </w:rPr>
        <w:t xml:space="preserve">                           </w:t>
      </w:r>
      <w:r>
        <w:rPr>
          <w:rFonts w:ascii="Times New Roman" w:hAnsi="Times New Roman"/>
          <w:sz w:val="24"/>
        </w:rPr>
        <w:t>（</w:t>
      </w:r>
      <w:r>
        <w:rPr>
          <w:rFonts w:ascii="Times New Roman" w:hAnsi="Times New Roman"/>
          <w:sz w:val="24"/>
        </w:rPr>
        <w:t>3-4</w:t>
      </w:r>
      <w:r>
        <w:rPr>
          <w:rFonts w:ascii="Times New Roman" w:hAnsi="Times New Roman"/>
          <w:sz w:val="24"/>
        </w:rPr>
        <w:t>）</w:t>
      </w:r>
    </w:p>
    <w:p w14:paraId="4BBABFA3" w14:textId="77777777" w:rsidR="00CC2512" w:rsidRDefault="00705C2B">
      <w:pPr>
        <w:rPr>
          <w:rStyle w:val="10"/>
          <w:rFonts w:ascii="Times New Roman" w:hAnsi="Times New Roman"/>
        </w:rPr>
      </w:pPr>
      <w:bookmarkStart w:id="110" w:name="_Toc26569"/>
      <w:r>
        <w:rPr>
          <w:rStyle w:val="10"/>
          <w:rFonts w:ascii="Times New Roman" w:hAnsi="Times New Roman"/>
        </w:rPr>
        <w:br w:type="page"/>
      </w:r>
    </w:p>
    <w:p w14:paraId="5656AED9" w14:textId="77777777" w:rsidR="00CC2512" w:rsidRDefault="00705C2B">
      <w:pPr>
        <w:numPr>
          <w:ilvl w:val="0"/>
          <w:numId w:val="5"/>
        </w:numPr>
        <w:jc w:val="center"/>
        <w:outlineLvl w:val="0"/>
        <w:rPr>
          <w:rStyle w:val="10"/>
          <w:rFonts w:ascii="Times New Roman" w:hAnsi="Times New Roman"/>
        </w:rPr>
      </w:pPr>
      <w:bookmarkStart w:id="111" w:name="_Toc12733"/>
      <w:bookmarkStart w:id="112" w:name="_Toc9795"/>
      <w:bookmarkStart w:id="113" w:name="_Toc8248"/>
      <w:bookmarkStart w:id="114" w:name="_Toc16552"/>
      <w:bookmarkEnd w:id="110"/>
      <w:r>
        <w:rPr>
          <w:rStyle w:val="10"/>
          <w:rFonts w:ascii="Times New Roman" w:hAnsi="Times New Roman"/>
        </w:rPr>
        <w:lastRenderedPageBreak/>
        <w:t>P01</w:t>
      </w:r>
      <w:r>
        <w:rPr>
          <w:rStyle w:val="10"/>
          <w:rFonts w:ascii="Times New Roman" w:hAnsi="Times New Roman"/>
        </w:rPr>
        <w:t>心脏</w:t>
      </w:r>
      <w:r>
        <w:rPr>
          <w:rStyle w:val="10"/>
          <w:rFonts w:ascii="Times New Roman" w:hAnsi="Times New Roman"/>
        </w:rPr>
        <w:t>MRI</w:t>
      </w:r>
      <w:r>
        <w:rPr>
          <w:rStyle w:val="10"/>
          <w:rFonts w:ascii="Times New Roman" w:hAnsi="Times New Roman"/>
        </w:rPr>
        <w:t>左、右心室分割</w:t>
      </w:r>
      <w:bookmarkEnd w:id="111"/>
      <w:r>
        <w:rPr>
          <w:rStyle w:val="10"/>
          <w:rFonts w:ascii="Times New Roman" w:hAnsi="Times New Roman" w:hint="eastAsia"/>
        </w:rPr>
        <w:t>(</w:t>
      </w:r>
      <w:proofErr w:type="gramStart"/>
      <w:r>
        <w:rPr>
          <w:rStyle w:val="10"/>
          <w:rFonts w:ascii="Times New Roman" w:hAnsi="Times New Roman" w:hint="eastAsia"/>
        </w:rPr>
        <w:t>一</w:t>
      </w:r>
      <w:proofErr w:type="gramEnd"/>
      <w:r>
        <w:rPr>
          <w:rStyle w:val="10"/>
          <w:rFonts w:ascii="Times New Roman" w:hAnsi="Times New Roman" w:hint="eastAsia"/>
        </w:rPr>
        <w:t>)</w:t>
      </w:r>
      <w:bookmarkEnd w:id="112"/>
    </w:p>
    <w:p w14:paraId="567EA47B" w14:textId="77777777" w:rsidR="00CC2512" w:rsidRDefault="00705C2B">
      <w:pPr>
        <w:pStyle w:val="2"/>
        <w:jc w:val="left"/>
        <w:rPr>
          <w:rFonts w:ascii="Times New Roman" w:eastAsia="宋体" w:hAnsi="Times New Roman"/>
        </w:rPr>
      </w:pPr>
      <w:bookmarkStart w:id="115" w:name="_Toc14616"/>
      <w:bookmarkStart w:id="116" w:name="_Toc14686"/>
      <w:r>
        <w:rPr>
          <w:rFonts w:ascii="Times New Roman" w:eastAsia="宋体" w:hAnsi="Times New Roman"/>
        </w:rPr>
        <w:t>4.1</w:t>
      </w:r>
      <w:r>
        <w:rPr>
          <w:rFonts w:ascii="Times New Roman" w:eastAsia="宋体" w:hAnsi="Times New Roman"/>
        </w:rPr>
        <w:t>手动分割</w:t>
      </w:r>
      <w:bookmarkEnd w:id="113"/>
      <w:bookmarkEnd w:id="115"/>
      <w:r>
        <w:rPr>
          <w:rFonts w:ascii="Times New Roman" w:eastAsia="宋体" w:hAnsi="Times New Roman" w:hint="eastAsia"/>
        </w:rPr>
        <w:t>（</w:t>
      </w:r>
      <w:r>
        <w:rPr>
          <w:rFonts w:ascii="Times New Roman" w:eastAsia="宋体" w:hAnsi="Times New Roman" w:hint="eastAsia"/>
        </w:rPr>
        <w:t>3DSlicer</w:t>
      </w:r>
      <w:r>
        <w:rPr>
          <w:rFonts w:ascii="Times New Roman" w:eastAsia="宋体" w:hAnsi="Times New Roman" w:hint="eastAsia"/>
        </w:rPr>
        <w:t>）</w:t>
      </w:r>
      <w:bookmarkEnd w:id="116"/>
    </w:p>
    <w:p w14:paraId="5378E0DE" w14:textId="77777777" w:rsidR="00CC2512" w:rsidRDefault="00705C2B">
      <w:pPr>
        <w:pStyle w:val="3"/>
        <w:ind w:firstLineChars="200" w:firstLine="643"/>
        <w:rPr>
          <w:rFonts w:ascii="Times New Roman" w:hAnsi="Times New Roman"/>
        </w:rPr>
      </w:pPr>
      <w:bookmarkStart w:id="117" w:name="_Toc8266"/>
      <w:r>
        <w:rPr>
          <w:rFonts w:ascii="Times New Roman" w:hAnsi="Times New Roman" w:hint="eastAsia"/>
        </w:rPr>
        <w:t>4.1.1</w:t>
      </w:r>
      <w:r>
        <w:rPr>
          <w:rFonts w:ascii="Times New Roman" w:hAnsi="Times New Roman"/>
        </w:rPr>
        <w:t xml:space="preserve"> 3DSlicer</w:t>
      </w:r>
      <w:bookmarkEnd w:id="117"/>
    </w:p>
    <w:p w14:paraId="5F578AD9" w14:textId="77777777" w:rsidR="00CC2512" w:rsidRDefault="00705C2B">
      <w:pPr>
        <w:jc w:val="center"/>
      </w:pPr>
      <w:r>
        <w:rPr>
          <w:noProof/>
        </w:rPr>
        <w:drawing>
          <wp:inline distT="0" distB="0" distL="114300" distR="114300" wp14:anchorId="6501BE7F" wp14:editId="0EF5E847">
            <wp:extent cx="5047615" cy="1802765"/>
            <wp:effectExtent l="0" t="0" r="635" b="6985"/>
            <wp:docPr id="5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7"/>
                    <pic:cNvPicPr>
                      <a:picLocks noChangeAspect="1"/>
                    </pic:cNvPicPr>
                  </pic:nvPicPr>
                  <pic:blipFill>
                    <a:blip r:embed="rId86"/>
                    <a:srcRect l="11578" t="16038" r="6415" b="9777"/>
                    <a:stretch>
                      <a:fillRect/>
                    </a:stretch>
                  </pic:blipFill>
                  <pic:spPr>
                    <a:xfrm>
                      <a:off x="0" y="0"/>
                      <a:ext cx="5047615" cy="1802765"/>
                    </a:xfrm>
                    <a:prstGeom prst="rect">
                      <a:avLst/>
                    </a:prstGeom>
                    <a:noFill/>
                    <a:ln>
                      <a:noFill/>
                    </a:ln>
                  </pic:spPr>
                </pic:pic>
              </a:graphicData>
            </a:graphic>
          </wp:inline>
        </w:drawing>
      </w:r>
    </w:p>
    <w:p w14:paraId="3C769DBE" w14:textId="77777777" w:rsidR="00CC2512" w:rsidRDefault="00705C2B">
      <w:pPr>
        <w:jc w:val="center"/>
      </w:pPr>
      <w:r>
        <w:rPr>
          <w:rFonts w:hint="eastAsia"/>
        </w:rPr>
        <w:t>图</w:t>
      </w:r>
      <w:r>
        <w:rPr>
          <w:rFonts w:hint="eastAsia"/>
        </w:rPr>
        <w:t>4-1</w:t>
      </w:r>
    </w:p>
    <w:p w14:paraId="2D8E65FB" w14:textId="77777777" w:rsidR="00CC2512" w:rsidRDefault="00705C2B">
      <w:pPr>
        <w:jc w:val="center"/>
      </w:pPr>
      <w:r>
        <w:rPr>
          <w:noProof/>
        </w:rPr>
        <w:drawing>
          <wp:inline distT="0" distB="0" distL="114300" distR="114300" wp14:anchorId="0ADCB2FA" wp14:editId="4FCAE9BA">
            <wp:extent cx="4563745" cy="1983740"/>
            <wp:effectExtent l="0" t="0" r="8255" b="16510"/>
            <wp:docPr id="5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8"/>
                    <pic:cNvPicPr>
                      <a:picLocks noChangeAspect="1"/>
                    </pic:cNvPicPr>
                  </pic:nvPicPr>
                  <pic:blipFill>
                    <a:blip r:embed="rId87"/>
                    <a:srcRect l="17924" t="8546" r="15742"/>
                    <a:stretch>
                      <a:fillRect/>
                    </a:stretch>
                  </pic:blipFill>
                  <pic:spPr>
                    <a:xfrm>
                      <a:off x="0" y="0"/>
                      <a:ext cx="4563745" cy="1983740"/>
                    </a:xfrm>
                    <a:prstGeom prst="rect">
                      <a:avLst/>
                    </a:prstGeom>
                    <a:noFill/>
                    <a:ln>
                      <a:noFill/>
                    </a:ln>
                  </pic:spPr>
                </pic:pic>
              </a:graphicData>
            </a:graphic>
          </wp:inline>
        </w:drawing>
      </w:r>
    </w:p>
    <w:p w14:paraId="4AEB0D7F" w14:textId="77777777" w:rsidR="00CC2512" w:rsidRDefault="00705C2B">
      <w:pPr>
        <w:jc w:val="center"/>
      </w:pPr>
      <w:r>
        <w:rPr>
          <w:rFonts w:hint="eastAsia"/>
        </w:rPr>
        <w:t>图</w:t>
      </w:r>
      <w:r>
        <w:rPr>
          <w:rFonts w:hint="eastAsia"/>
        </w:rPr>
        <w:t>4-2</w:t>
      </w:r>
    </w:p>
    <w:p w14:paraId="3671ADA2" w14:textId="77777777" w:rsidR="00CC2512" w:rsidRDefault="00705C2B">
      <w:pPr>
        <w:jc w:val="center"/>
      </w:pPr>
      <w:r>
        <w:rPr>
          <w:noProof/>
        </w:rPr>
        <w:drawing>
          <wp:inline distT="0" distB="0" distL="114300" distR="114300" wp14:anchorId="3675544C" wp14:editId="4E2FA546">
            <wp:extent cx="2437130" cy="1684020"/>
            <wp:effectExtent l="0" t="0" r="1270" b="11430"/>
            <wp:docPr id="5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9"/>
                    <pic:cNvPicPr>
                      <a:picLocks noChangeAspect="1"/>
                    </pic:cNvPicPr>
                  </pic:nvPicPr>
                  <pic:blipFill>
                    <a:blip r:embed="rId88"/>
                    <a:stretch>
                      <a:fillRect/>
                    </a:stretch>
                  </pic:blipFill>
                  <pic:spPr>
                    <a:xfrm>
                      <a:off x="0" y="0"/>
                      <a:ext cx="2437130" cy="1684020"/>
                    </a:xfrm>
                    <a:prstGeom prst="rect">
                      <a:avLst/>
                    </a:prstGeom>
                    <a:noFill/>
                    <a:ln>
                      <a:noFill/>
                    </a:ln>
                  </pic:spPr>
                </pic:pic>
              </a:graphicData>
            </a:graphic>
          </wp:inline>
        </w:drawing>
      </w:r>
      <w:r>
        <w:rPr>
          <w:rFonts w:hint="eastAsia"/>
        </w:rPr>
        <w:t xml:space="preserve">   </w:t>
      </w:r>
      <w:r>
        <w:rPr>
          <w:noProof/>
        </w:rPr>
        <w:drawing>
          <wp:inline distT="0" distB="0" distL="114300" distR="114300" wp14:anchorId="14E45B14" wp14:editId="1786D048">
            <wp:extent cx="2428240" cy="1648460"/>
            <wp:effectExtent l="0" t="0" r="10160" b="8890"/>
            <wp:docPr id="5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0"/>
                    <pic:cNvPicPr>
                      <a:picLocks noChangeAspect="1"/>
                    </pic:cNvPicPr>
                  </pic:nvPicPr>
                  <pic:blipFill>
                    <a:blip r:embed="rId89"/>
                    <a:stretch>
                      <a:fillRect/>
                    </a:stretch>
                  </pic:blipFill>
                  <pic:spPr>
                    <a:xfrm>
                      <a:off x="0" y="0"/>
                      <a:ext cx="2428240" cy="1648460"/>
                    </a:xfrm>
                    <a:prstGeom prst="rect">
                      <a:avLst/>
                    </a:prstGeom>
                    <a:noFill/>
                    <a:ln>
                      <a:noFill/>
                    </a:ln>
                  </pic:spPr>
                </pic:pic>
              </a:graphicData>
            </a:graphic>
          </wp:inline>
        </w:drawing>
      </w:r>
    </w:p>
    <w:p w14:paraId="421EFA4A" w14:textId="77777777" w:rsidR="00CC2512" w:rsidRDefault="00705C2B">
      <w:pPr>
        <w:ind w:firstLineChars="600" w:firstLine="1260"/>
      </w:pPr>
      <w:r>
        <w:rPr>
          <w:rFonts w:hint="eastAsia"/>
        </w:rPr>
        <w:t>（</w:t>
      </w:r>
      <w:r>
        <w:rPr>
          <w:rFonts w:hint="eastAsia"/>
        </w:rPr>
        <w:t>a</w:t>
      </w:r>
      <w:r>
        <w:rPr>
          <w:rFonts w:hint="eastAsia"/>
        </w:rPr>
        <w:t>）</w:t>
      </w:r>
      <w:r>
        <w:rPr>
          <w:rFonts w:hint="eastAsia"/>
        </w:rPr>
        <w:t>安装向导</w:t>
      </w:r>
      <w:r>
        <w:rPr>
          <w:rFonts w:hint="eastAsia"/>
        </w:rPr>
        <w:t xml:space="preserve">                           </w:t>
      </w:r>
      <w:r>
        <w:rPr>
          <w:rFonts w:hint="eastAsia"/>
        </w:rPr>
        <w:t>（</w:t>
      </w:r>
      <w:r>
        <w:rPr>
          <w:rFonts w:hint="eastAsia"/>
        </w:rPr>
        <w:t>b</w:t>
      </w:r>
      <w:r>
        <w:rPr>
          <w:rFonts w:hint="eastAsia"/>
        </w:rPr>
        <w:t>）</w:t>
      </w:r>
      <w:r>
        <w:rPr>
          <w:rFonts w:hint="eastAsia"/>
        </w:rPr>
        <w:t>同意许可</w:t>
      </w:r>
    </w:p>
    <w:p w14:paraId="3974CBF0" w14:textId="77777777" w:rsidR="00CC2512" w:rsidRDefault="00705C2B">
      <w:pPr>
        <w:jc w:val="center"/>
      </w:pPr>
      <w:r>
        <w:rPr>
          <w:noProof/>
        </w:rPr>
        <w:lastRenderedPageBreak/>
        <w:drawing>
          <wp:inline distT="0" distB="0" distL="114300" distR="114300" wp14:anchorId="29F10E9C" wp14:editId="1FCA2FD8">
            <wp:extent cx="2483485" cy="1696720"/>
            <wp:effectExtent l="0" t="0" r="12065" b="17780"/>
            <wp:docPr id="5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1"/>
                    <pic:cNvPicPr>
                      <a:picLocks noChangeAspect="1"/>
                    </pic:cNvPicPr>
                  </pic:nvPicPr>
                  <pic:blipFill>
                    <a:blip r:embed="rId90"/>
                    <a:stretch>
                      <a:fillRect/>
                    </a:stretch>
                  </pic:blipFill>
                  <pic:spPr>
                    <a:xfrm>
                      <a:off x="0" y="0"/>
                      <a:ext cx="2483485" cy="1696720"/>
                    </a:xfrm>
                    <a:prstGeom prst="rect">
                      <a:avLst/>
                    </a:prstGeom>
                    <a:noFill/>
                    <a:ln>
                      <a:noFill/>
                    </a:ln>
                  </pic:spPr>
                </pic:pic>
              </a:graphicData>
            </a:graphic>
          </wp:inline>
        </w:drawing>
      </w:r>
      <w:r>
        <w:rPr>
          <w:rFonts w:hint="eastAsia"/>
        </w:rPr>
        <w:t xml:space="preserve">   </w:t>
      </w:r>
      <w:r>
        <w:rPr>
          <w:noProof/>
        </w:rPr>
        <w:drawing>
          <wp:inline distT="0" distB="0" distL="114300" distR="114300" wp14:anchorId="2A9A3BA6" wp14:editId="79EF2266">
            <wp:extent cx="2439670" cy="1771015"/>
            <wp:effectExtent l="0" t="0" r="17780" b="635"/>
            <wp:docPr id="5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2"/>
                    <pic:cNvPicPr>
                      <a:picLocks noChangeAspect="1"/>
                    </pic:cNvPicPr>
                  </pic:nvPicPr>
                  <pic:blipFill>
                    <a:blip r:embed="rId91"/>
                    <a:stretch>
                      <a:fillRect/>
                    </a:stretch>
                  </pic:blipFill>
                  <pic:spPr>
                    <a:xfrm>
                      <a:off x="0" y="0"/>
                      <a:ext cx="2439670" cy="1771015"/>
                    </a:xfrm>
                    <a:prstGeom prst="rect">
                      <a:avLst/>
                    </a:prstGeom>
                    <a:noFill/>
                    <a:ln>
                      <a:noFill/>
                    </a:ln>
                  </pic:spPr>
                </pic:pic>
              </a:graphicData>
            </a:graphic>
          </wp:inline>
        </w:drawing>
      </w:r>
    </w:p>
    <w:p w14:paraId="50C094F9" w14:textId="77777777" w:rsidR="00CC2512" w:rsidRDefault="00705C2B">
      <w:pPr>
        <w:ind w:firstLineChars="600" w:firstLine="1260"/>
      </w:pPr>
      <w:r>
        <w:rPr>
          <w:rFonts w:hint="eastAsia"/>
        </w:rPr>
        <w:t>（</w:t>
      </w:r>
      <w:r>
        <w:rPr>
          <w:rFonts w:hint="eastAsia"/>
        </w:rPr>
        <w:t>c</w:t>
      </w:r>
      <w:r>
        <w:rPr>
          <w:rFonts w:hint="eastAsia"/>
        </w:rPr>
        <w:t>）安装位置</w:t>
      </w:r>
      <w:r>
        <w:rPr>
          <w:rFonts w:hint="eastAsia"/>
        </w:rPr>
        <w:t xml:space="preserve">                      </w:t>
      </w:r>
      <w:r>
        <w:rPr>
          <w:rFonts w:hint="eastAsia"/>
        </w:rPr>
        <w:t>（</w:t>
      </w:r>
      <w:r>
        <w:rPr>
          <w:rFonts w:hint="eastAsia"/>
        </w:rPr>
        <w:t>d</w:t>
      </w:r>
      <w:r>
        <w:rPr>
          <w:rFonts w:hint="eastAsia"/>
        </w:rPr>
        <w:t>）是否创建桌面快捷方式</w:t>
      </w:r>
    </w:p>
    <w:p w14:paraId="071FE5AF" w14:textId="77777777" w:rsidR="00CC2512" w:rsidRDefault="00705C2B">
      <w:r>
        <w:rPr>
          <w:noProof/>
        </w:rPr>
        <w:drawing>
          <wp:inline distT="0" distB="0" distL="114300" distR="114300" wp14:anchorId="66078DC0" wp14:editId="4AD5F1C4">
            <wp:extent cx="2543175" cy="1714500"/>
            <wp:effectExtent l="0" t="0" r="9525" b="0"/>
            <wp:docPr id="6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3"/>
                    <pic:cNvPicPr>
                      <a:picLocks noChangeAspect="1"/>
                    </pic:cNvPicPr>
                  </pic:nvPicPr>
                  <pic:blipFill>
                    <a:blip r:embed="rId92"/>
                    <a:stretch>
                      <a:fillRect/>
                    </a:stretch>
                  </pic:blipFill>
                  <pic:spPr>
                    <a:xfrm>
                      <a:off x="0" y="0"/>
                      <a:ext cx="2543175" cy="1714500"/>
                    </a:xfrm>
                    <a:prstGeom prst="rect">
                      <a:avLst/>
                    </a:prstGeom>
                    <a:noFill/>
                    <a:ln>
                      <a:noFill/>
                    </a:ln>
                  </pic:spPr>
                </pic:pic>
              </a:graphicData>
            </a:graphic>
          </wp:inline>
        </w:drawing>
      </w:r>
      <w:r>
        <w:rPr>
          <w:rFonts w:hint="eastAsia"/>
        </w:rPr>
        <w:t xml:space="preserve">  </w:t>
      </w:r>
      <w:r>
        <w:rPr>
          <w:noProof/>
        </w:rPr>
        <w:drawing>
          <wp:inline distT="0" distB="0" distL="114300" distR="114300" wp14:anchorId="0CA8BF14" wp14:editId="40B711B2">
            <wp:extent cx="2565400" cy="1729105"/>
            <wp:effectExtent l="0" t="0" r="6350" b="4445"/>
            <wp:docPr id="6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4"/>
                    <pic:cNvPicPr>
                      <a:picLocks noChangeAspect="1"/>
                    </pic:cNvPicPr>
                  </pic:nvPicPr>
                  <pic:blipFill>
                    <a:blip r:embed="rId93"/>
                    <a:stretch>
                      <a:fillRect/>
                    </a:stretch>
                  </pic:blipFill>
                  <pic:spPr>
                    <a:xfrm>
                      <a:off x="0" y="0"/>
                      <a:ext cx="2565400" cy="1729105"/>
                    </a:xfrm>
                    <a:prstGeom prst="rect">
                      <a:avLst/>
                    </a:prstGeom>
                    <a:noFill/>
                    <a:ln>
                      <a:noFill/>
                    </a:ln>
                  </pic:spPr>
                </pic:pic>
              </a:graphicData>
            </a:graphic>
          </wp:inline>
        </w:drawing>
      </w:r>
    </w:p>
    <w:p w14:paraId="6DBB1A27" w14:textId="77777777" w:rsidR="00CC2512" w:rsidRDefault="00705C2B">
      <w:pPr>
        <w:ind w:firstLineChars="700" w:firstLine="1470"/>
      </w:pPr>
      <w:r>
        <w:rPr>
          <w:rFonts w:hint="eastAsia"/>
        </w:rPr>
        <w:t>（</w:t>
      </w:r>
      <w:r>
        <w:rPr>
          <w:rFonts w:hint="eastAsia"/>
        </w:rPr>
        <w:t>e</w:t>
      </w:r>
      <w:r>
        <w:rPr>
          <w:rFonts w:hint="eastAsia"/>
        </w:rPr>
        <w:t>）正在安装</w:t>
      </w:r>
      <w:r>
        <w:rPr>
          <w:rFonts w:hint="eastAsia"/>
        </w:rPr>
        <w:t xml:space="preserve">                       </w:t>
      </w:r>
      <w:r>
        <w:rPr>
          <w:rFonts w:hint="eastAsia"/>
        </w:rPr>
        <w:t>（</w:t>
      </w:r>
      <w:r>
        <w:rPr>
          <w:rFonts w:hint="eastAsia"/>
        </w:rPr>
        <w:t>f</w:t>
      </w:r>
      <w:r>
        <w:rPr>
          <w:rFonts w:hint="eastAsia"/>
        </w:rPr>
        <w:t>）安装完成</w:t>
      </w:r>
    </w:p>
    <w:p w14:paraId="3DE7311F" w14:textId="77777777" w:rsidR="00CC2512" w:rsidRDefault="00705C2B">
      <w:pPr>
        <w:jc w:val="center"/>
      </w:pPr>
      <w:r>
        <w:rPr>
          <w:rFonts w:hint="eastAsia"/>
        </w:rPr>
        <w:t>图</w:t>
      </w:r>
      <w:r>
        <w:rPr>
          <w:rFonts w:hint="eastAsia"/>
        </w:rPr>
        <w:t>4-3</w:t>
      </w:r>
    </w:p>
    <w:p w14:paraId="69543BEA" w14:textId="77777777" w:rsidR="00CC2512" w:rsidRDefault="00705C2B">
      <w:pPr>
        <w:spacing w:line="360" w:lineRule="auto"/>
        <w:ind w:firstLineChars="200" w:firstLine="480"/>
        <w:rPr>
          <w:rFonts w:ascii="Times New Roman" w:hAnsi="Times New Roman"/>
          <w:sz w:val="24"/>
        </w:rPr>
      </w:pPr>
      <w:r>
        <w:rPr>
          <w:rFonts w:ascii="Times New Roman" w:hAnsi="Times New Roman"/>
          <w:sz w:val="24"/>
        </w:rPr>
        <w:t>3DSlicer</w:t>
      </w:r>
      <w:r>
        <w:rPr>
          <w:rFonts w:ascii="Times New Roman" w:hAnsi="Times New Roman"/>
          <w:sz w:val="24"/>
        </w:rPr>
        <w:t>一个开源医学影像分析和可视化平台。</w:t>
      </w:r>
      <w:r>
        <w:rPr>
          <w:rFonts w:ascii="Times New Roman" w:hAnsi="Times New Roman"/>
          <w:sz w:val="24"/>
        </w:rPr>
        <w:t>3DSlicer</w:t>
      </w:r>
      <w:r>
        <w:rPr>
          <w:rFonts w:ascii="Times New Roman" w:hAnsi="Times New Roman"/>
          <w:sz w:val="24"/>
        </w:rPr>
        <w:t>桌面软件，用于解决高级图像计算挑战，专注于临床和生物医学应用。</w:t>
      </w:r>
      <w:r>
        <w:rPr>
          <w:rFonts w:ascii="Times New Roman" w:hAnsi="Times New Roman"/>
          <w:sz w:val="24"/>
        </w:rPr>
        <w:t>3DSlicer</w:t>
      </w:r>
      <w:r>
        <w:rPr>
          <w:rFonts w:ascii="Times New Roman" w:hAnsi="Times New Roman"/>
          <w:sz w:val="24"/>
        </w:rPr>
        <w:t>可以进行图像分割、手术导航、针对新冠肺炎的肺部</w:t>
      </w:r>
      <w:r>
        <w:rPr>
          <w:rFonts w:ascii="Times New Roman" w:hAnsi="Times New Roman"/>
          <w:sz w:val="24"/>
        </w:rPr>
        <w:t xml:space="preserve"> CT </w:t>
      </w:r>
      <w:r>
        <w:rPr>
          <w:rFonts w:ascii="Times New Roman" w:hAnsi="Times New Roman"/>
          <w:sz w:val="24"/>
        </w:rPr>
        <w:t>分析、实时</w:t>
      </w:r>
      <w:r>
        <w:rPr>
          <w:rFonts w:ascii="Times New Roman" w:hAnsi="Times New Roman"/>
          <w:sz w:val="24"/>
        </w:rPr>
        <w:t>3D</w:t>
      </w:r>
      <w:r>
        <w:rPr>
          <w:rFonts w:ascii="Times New Roman" w:hAnsi="Times New Roman"/>
          <w:sz w:val="24"/>
        </w:rPr>
        <w:t>超声重建、手</w:t>
      </w:r>
      <w:r>
        <w:rPr>
          <w:rFonts w:ascii="Times New Roman" w:hAnsi="Times New Roman"/>
          <w:sz w:val="24"/>
        </w:rPr>
        <w:t>术导航等等。</w:t>
      </w:r>
      <w:r>
        <w:rPr>
          <w:rFonts w:ascii="Times New Roman" w:hAnsi="Times New Roman"/>
          <w:sz w:val="24"/>
        </w:rPr>
        <w:t>3DSlicer</w:t>
      </w:r>
      <w:r>
        <w:rPr>
          <w:rFonts w:ascii="Times New Roman" w:hAnsi="Times New Roman" w:hint="eastAsia"/>
          <w:sz w:val="24"/>
        </w:rPr>
        <w:t>安装简单，具体步骤如下：</w:t>
      </w:r>
    </w:p>
    <w:p w14:paraId="5F8B6F0D" w14:textId="77777777" w:rsidR="00CC2512" w:rsidRDefault="00705C2B">
      <w:pPr>
        <w:spacing w:line="360" w:lineRule="auto"/>
        <w:ind w:firstLineChars="200" w:firstLine="480"/>
        <w:rPr>
          <w:rFonts w:ascii="Times New Roman" w:hAnsi="Times New Roman"/>
          <w:color w:val="000000" w:themeColor="text1"/>
          <w:sz w:val="24"/>
        </w:rPr>
      </w:pPr>
      <w:r>
        <w:rPr>
          <w:rFonts w:ascii="Times New Roman" w:hAnsi="Times New Roman"/>
          <w:sz w:val="24"/>
        </w:rPr>
        <w:t>3DSlicer</w:t>
      </w:r>
      <w:proofErr w:type="gramStart"/>
      <w:r>
        <w:rPr>
          <w:rFonts w:ascii="宋体" w:hAnsi="宋体" w:cs="宋体"/>
          <w:color w:val="000000"/>
          <w:sz w:val="24"/>
        </w:rPr>
        <w:t>官网</w:t>
      </w:r>
      <w:r>
        <w:rPr>
          <w:rFonts w:ascii="宋体" w:hAnsi="宋体" w:cs="宋体" w:hint="eastAsia"/>
          <w:color w:val="000000"/>
          <w:sz w:val="24"/>
        </w:rPr>
        <w:t>地址</w:t>
      </w:r>
      <w:proofErr w:type="gramEnd"/>
      <w:r>
        <w:rPr>
          <w:rFonts w:ascii="宋体" w:hAnsi="宋体" w:cs="宋体" w:hint="eastAsia"/>
          <w:color w:val="000000"/>
          <w:sz w:val="24"/>
        </w:rPr>
        <w:t>：</w:t>
      </w:r>
      <w:hyperlink r:id="rId94" w:tooltip="3D Slicer image computing platform | 3D Slicer" w:history="1">
        <w:r>
          <w:rPr>
            <w:rStyle w:val="ac"/>
            <w:rFonts w:ascii="Times New Roman" w:hAnsi="Times New Roman"/>
            <w:color w:val="000000" w:themeColor="text1"/>
            <w:sz w:val="24"/>
            <w:u w:val="none"/>
          </w:rPr>
          <w:t>3D Slicer image computing platform | 3D Slicer</w:t>
        </w:r>
      </w:hyperlink>
    </w:p>
    <w:p w14:paraId="033026E9" w14:textId="77777777" w:rsidR="00CC2512" w:rsidRDefault="00705C2B">
      <w:pPr>
        <w:spacing w:line="360" w:lineRule="auto"/>
        <w:ind w:firstLineChars="200" w:firstLine="480"/>
        <w:rPr>
          <w:rFonts w:ascii="Times New Roman" w:hAnsi="Times New Roman"/>
          <w:sz w:val="24"/>
        </w:rPr>
      </w:pPr>
      <w:r>
        <w:rPr>
          <w:rFonts w:ascii="Times New Roman" w:hAnsi="Times New Roman" w:hint="eastAsia"/>
          <w:sz w:val="24"/>
        </w:rPr>
        <w:t>打开网页在地址栏中输入</w:t>
      </w:r>
      <w:r>
        <w:rPr>
          <w:rFonts w:ascii="Times New Roman" w:hAnsi="Times New Roman"/>
          <w:sz w:val="24"/>
        </w:rPr>
        <w:t>3DSlicer</w:t>
      </w:r>
      <w:proofErr w:type="gramStart"/>
      <w:r>
        <w:rPr>
          <w:rFonts w:ascii="Times New Roman" w:hAnsi="Times New Roman"/>
          <w:sz w:val="24"/>
        </w:rPr>
        <w:t>官网</w:t>
      </w:r>
      <w:r>
        <w:rPr>
          <w:rFonts w:ascii="Times New Roman" w:hAnsi="Times New Roman" w:hint="eastAsia"/>
          <w:sz w:val="24"/>
        </w:rPr>
        <w:t>地址</w:t>
      </w:r>
      <w:proofErr w:type="gramEnd"/>
      <w:r>
        <w:rPr>
          <w:rFonts w:ascii="Times New Roman" w:hAnsi="Times New Roman" w:hint="eastAsia"/>
          <w:sz w:val="24"/>
        </w:rPr>
        <w:t>并进入，如图</w:t>
      </w:r>
      <w:r>
        <w:rPr>
          <w:rFonts w:ascii="Times New Roman" w:hAnsi="Times New Roman" w:hint="eastAsia"/>
          <w:sz w:val="24"/>
        </w:rPr>
        <w:t>4-1</w:t>
      </w:r>
      <w:r>
        <w:rPr>
          <w:rFonts w:ascii="Times New Roman" w:hAnsi="Times New Roman" w:hint="eastAsia"/>
          <w:sz w:val="24"/>
        </w:rPr>
        <w:t>所示即为往往首页，在首页中</w:t>
      </w:r>
      <w:r>
        <w:rPr>
          <w:rFonts w:ascii="Times New Roman" w:hAnsi="Times New Roman"/>
          <w:sz w:val="24"/>
        </w:rPr>
        <w:t>点击</w:t>
      </w:r>
      <w:r>
        <w:rPr>
          <w:rFonts w:ascii="Times New Roman" w:hAnsi="Times New Roman"/>
          <w:sz w:val="24"/>
        </w:rPr>
        <w:t>Download</w:t>
      </w:r>
      <w:r>
        <w:rPr>
          <w:rFonts w:ascii="Times New Roman" w:hAnsi="Times New Roman" w:hint="eastAsia"/>
          <w:sz w:val="24"/>
        </w:rPr>
        <w:t>页面自行跳转，如图</w:t>
      </w:r>
      <w:r>
        <w:rPr>
          <w:rFonts w:ascii="Times New Roman" w:hAnsi="Times New Roman" w:hint="eastAsia"/>
          <w:sz w:val="24"/>
        </w:rPr>
        <w:t>4-2</w:t>
      </w:r>
      <w:r>
        <w:rPr>
          <w:rFonts w:ascii="Times New Roman" w:hAnsi="Times New Roman" w:hint="eastAsia"/>
          <w:sz w:val="24"/>
        </w:rPr>
        <w:t>所示，在跳转后的页面中</w:t>
      </w:r>
      <w:r>
        <w:rPr>
          <w:rFonts w:ascii="Times New Roman" w:hAnsi="Times New Roman"/>
          <w:sz w:val="24"/>
        </w:rPr>
        <w:t>找到</w:t>
      </w:r>
      <w:r>
        <w:rPr>
          <w:rFonts w:ascii="Times New Roman" w:hAnsi="Times New Roman"/>
          <w:sz w:val="24"/>
        </w:rPr>
        <w:t>Windows</w:t>
      </w:r>
      <w:r>
        <w:rPr>
          <w:rFonts w:ascii="Times New Roman" w:hAnsi="Times New Roman"/>
          <w:sz w:val="24"/>
        </w:rPr>
        <w:t>下的</w:t>
      </w:r>
      <w:r>
        <w:rPr>
          <w:rFonts w:ascii="Times New Roman" w:hAnsi="Times New Roman"/>
          <w:sz w:val="24"/>
        </w:rPr>
        <w:t>version5.0</w:t>
      </w:r>
      <w:r>
        <w:rPr>
          <w:rFonts w:ascii="Times New Roman" w:hAnsi="Times New Roman" w:hint="eastAsia"/>
          <w:sz w:val="24"/>
        </w:rPr>
        <w:t>.</w:t>
      </w:r>
      <w:r>
        <w:rPr>
          <w:rFonts w:ascii="Times New Roman" w:hAnsi="Times New Roman"/>
          <w:sz w:val="24"/>
        </w:rPr>
        <w:t>2</w:t>
      </w:r>
      <w:r>
        <w:rPr>
          <w:rFonts w:ascii="Times New Roman" w:hAnsi="Times New Roman"/>
          <w:sz w:val="24"/>
        </w:rPr>
        <w:t>，下载稳定版本</w:t>
      </w:r>
      <w:r>
        <w:rPr>
          <w:rFonts w:ascii="Times New Roman" w:hAnsi="Times New Roman"/>
          <w:sz w:val="24"/>
        </w:rPr>
        <w:t>5.0</w:t>
      </w:r>
      <w:r>
        <w:rPr>
          <w:rFonts w:ascii="Times New Roman" w:hAnsi="Times New Roman" w:hint="eastAsia"/>
          <w:sz w:val="24"/>
        </w:rPr>
        <w:t>.</w:t>
      </w:r>
      <w:r>
        <w:rPr>
          <w:rFonts w:ascii="Times New Roman" w:hAnsi="Times New Roman"/>
          <w:sz w:val="24"/>
        </w:rPr>
        <w:t>2</w:t>
      </w:r>
      <w:r>
        <w:rPr>
          <w:rFonts w:ascii="Times New Roman" w:hAnsi="Times New Roman" w:hint="eastAsia"/>
          <w:sz w:val="24"/>
        </w:rPr>
        <w:t>（这里需要根据自己电脑的系统选择下载哪个版本）</w:t>
      </w:r>
      <w:r>
        <w:rPr>
          <w:rFonts w:ascii="Times New Roman" w:hAnsi="Times New Roman"/>
          <w:sz w:val="24"/>
        </w:rPr>
        <w:t>。</w:t>
      </w:r>
      <w:r>
        <w:rPr>
          <w:rFonts w:ascii="Times New Roman" w:hAnsi="Times New Roman" w:hint="eastAsia"/>
          <w:sz w:val="24"/>
        </w:rPr>
        <w:t>下载完成后会得到安装包</w:t>
      </w:r>
      <w:r>
        <w:rPr>
          <w:rFonts w:ascii="Times New Roman" w:hAnsi="Times New Roman" w:hint="eastAsia"/>
          <w:sz w:val="24"/>
        </w:rPr>
        <w:t>Slicer-5.1.0-2022-05-13-win-amd64.exe</w:t>
      </w:r>
      <w:r>
        <w:rPr>
          <w:rFonts w:ascii="Times New Roman" w:hAnsi="Times New Roman" w:hint="eastAsia"/>
          <w:sz w:val="24"/>
        </w:rPr>
        <w:t>，双击此安装包进行安装。如图</w:t>
      </w:r>
      <w:r>
        <w:rPr>
          <w:rFonts w:ascii="Times New Roman" w:hAnsi="Times New Roman" w:hint="eastAsia"/>
          <w:sz w:val="24"/>
        </w:rPr>
        <w:t>4-3</w:t>
      </w:r>
      <w:r>
        <w:rPr>
          <w:rFonts w:ascii="Times New Roman" w:hAnsi="Times New Roman" w:hint="eastAsia"/>
          <w:sz w:val="24"/>
        </w:rPr>
        <w:t>（</w:t>
      </w:r>
      <w:r>
        <w:rPr>
          <w:rFonts w:ascii="Times New Roman" w:hAnsi="Times New Roman" w:hint="eastAsia"/>
          <w:sz w:val="24"/>
        </w:rPr>
        <w:t>a</w:t>
      </w:r>
      <w:r>
        <w:rPr>
          <w:rFonts w:ascii="Times New Roman" w:hAnsi="Times New Roman" w:hint="eastAsia"/>
          <w:sz w:val="24"/>
        </w:rPr>
        <w:t>）</w:t>
      </w:r>
      <w:r>
        <w:rPr>
          <w:rFonts w:ascii="Times New Roman" w:hAnsi="Times New Roman" w:hint="eastAsia"/>
          <w:sz w:val="24"/>
        </w:rPr>
        <w:t>~</w:t>
      </w:r>
      <w:r>
        <w:rPr>
          <w:rFonts w:ascii="Times New Roman" w:hAnsi="Times New Roman" w:hint="eastAsia"/>
          <w:sz w:val="24"/>
        </w:rPr>
        <w:t>（</w:t>
      </w:r>
      <w:r>
        <w:rPr>
          <w:rFonts w:ascii="Times New Roman" w:hAnsi="Times New Roman" w:hint="eastAsia"/>
          <w:sz w:val="24"/>
        </w:rPr>
        <w:t>f</w:t>
      </w:r>
      <w:r>
        <w:rPr>
          <w:rFonts w:ascii="Times New Roman" w:hAnsi="Times New Roman" w:hint="eastAsia"/>
          <w:sz w:val="24"/>
        </w:rPr>
        <w:t>）所示进行傻瓜式安装，在选定安装位置时可更改安装路径将软件安至指定磁盘中如图</w:t>
      </w:r>
      <w:r>
        <w:rPr>
          <w:rFonts w:ascii="Times New Roman" w:hAnsi="Times New Roman" w:hint="eastAsia"/>
          <w:sz w:val="24"/>
        </w:rPr>
        <w:t>4-3</w:t>
      </w:r>
      <w:r>
        <w:rPr>
          <w:rFonts w:ascii="Times New Roman" w:hAnsi="Times New Roman" w:hint="eastAsia"/>
          <w:sz w:val="24"/>
        </w:rPr>
        <w:t>（</w:t>
      </w:r>
      <w:r>
        <w:rPr>
          <w:rFonts w:ascii="Times New Roman" w:hAnsi="Times New Roman" w:hint="eastAsia"/>
          <w:sz w:val="24"/>
        </w:rPr>
        <w:t>c</w:t>
      </w:r>
      <w:r>
        <w:rPr>
          <w:rFonts w:ascii="Times New Roman" w:hAnsi="Times New Roman" w:hint="eastAsia"/>
          <w:sz w:val="24"/>
        </w:rPr>
        <w:t>）所示。</w:t>
      </w:r>
    </w:p>
    <w:p w14:paraId="69515C4F" w14:textId="77777777" w:rsidR="00CC2512" w:rsidRDefault="00705C2B">
      <w:pPr>
        <w:pStyle w:val="3"/>
        <w:ind w:firstLineChars="200" w:firstLine="643"/>
        <w:rPr>
          <w:rFonts w:ascii="Times New Roman" w:hAnsi="Times New Roman"/>
        </w:rPr>
      </w:pPr>
      <w:bookmarkStart w:id="118" w:name="_Toc11815"/>
      <w:bookmarkStart w:id="119" w:name="_Toc11863"/>
      <w:bookmarkStart w:id="120" w:name="_Toc28097"/>
      <w:r>
        <w:rPr>
          <w:rFonts w:ascii="Times New Roman" w:hAnsi="Times New Roman"/>
        </w:rPr>
        <w:lastRenderedPageBreak/>
        <w:t>4.1.</w:t>
      </w:r>
      <w:r>
        <w:rPr>
          <w:rFonts w:ascii="Times New Roman" w:hAnsi="Times New Roman" w:hint="eastAsia"/>
        </w:rPr>
        <w:t>2</w:t>
      </w:r>
      <w:r>
        <w:rPr>
          <w:rFonts w:ascii="Times New Roman" w:hAnsi="Times New Roman"/>
        </w:rPr>
        <w:t xml:space="preserve"> 3DSlicer</w:t>
      </w:r>
      <w:r>
        <w:rPr>
          <w:rFonts w:ascii="Times New Roman" w:hAnsi="Times New Roman" w:hint="eastAsia"/>
        </w:rPr>
        <w:t>使用</w:t>
      </w:r>
      <w:bookmarkEnd w:id="118"/>
      <w:bookmarkEnd w:id="119"/>
      <w:bookmarkEnd w:id="120"/>
    </w:p>
    <w:p w14:paraId="714F2E39" w14:textId="77777777" w:rsidR="00CC2512" w:rsidRDefault="00705C2B">
      <w:pPr>
        <w:jc w:val="center"/>
        <w:rPr>
          <w:rFonts w:ascii="Times New Roman" w:hAnsi="Times New Roman"/>
        </w:rPr>
      </w:pPr>
      <w:r>
        <w:rPr>
          <w:rFonts w:ascii="Times New Roman" w:hAnsi="Times New Roman"/>
          <w:noProof/>
        </w:rPr>
        <w:drawing>
          <wp:inline distT="0" distB="0" distL="114300" distR="114300" wp14:anchorId="4A2EB2AE" wp14:editId="7C898EF4">
            <wp:extent cx="2286000" cy="971550"/>
            <wp:effectExtent l="0" t="0" r="0" b="0"/>
            <wp:docPr id="4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8"/>
                    <pic:cNvPicPr>
                      <a:picLocks noChangeAspect="1"/>
                    </pic:cNvPicPr>
                  </pic:nvPicPr>
                  <pic:blipFill>
                    <a:blip r:embed="rId95"/>
                    <a:stretch>
                      <a:fillRect/>
                    </a:stretch>
                  </pic:blipFill>
                  <pic:spPr>
                    <a:xfrm>
                      <a:off x="0" y="0"/>
                      <a:ext cx="2286000" cy="971550"/>
                    </a:xfrm>
                    <a:prstGeom prst="rect">
                      <a:avLst/>
                    </a:prstGeom>
                    <a:noFill/>
                    <a:ln>
                      <a:noFill/>
                    </a:ln>
                  </pic:spPr>
                </pic:pic>
              </a:graphicData>
            </a:graphic>
          </wp:inline>
        </w:drawing>
      </w:r>
    </w:p>
    <w:p w14:paraId="05AD244A" w14:textId="77777777" w:rsidR="00CC2512" w:rsidRDefault="00705C2B">
      <w:pPr>
        <w:numPr>
          <w:ilvl w:val="0"/>
          <w:numId w:val="16"/>
        </w:numPr>
        <w:jc w:val="center"/>
        <w:rPr>
          <w:rFonts w:ascii="Times New Roman" w:hAnsi="Times New Roman"/>
        </w:rPr>
      </w:pPr>
      <w:r>
        <w:rPr>
          <w:rFonts w:ascii="Times New Roman" w:hAnsi="Times New Roman"/>
        </w:rPr>
        <w:t>拖拽导入确认</w:t>
      </w:r>
    </w:p>
    <w:p w14:paraId="5E55EDCB" w14:textId="77777777" w:rsidR="00CC2512" w:rsidRDefault="00705C2B">
      <w:pPr>
        <w:jc w:val="center"/>
        <w:rPr>
          <w:rFonts w:ascii="Times New Roman" w:hAnsi="Times New Roman"/>
        </w:rPr>
      </w:pPr>
      <w:r>
        <w:rPr>
          <w:rFonts w:ascii="Times New Roman" w:hAnsi="Times New Roman"/>
          <w:noProof/>
        </w:rPr>
        <w:drawing>
          <wp:inline distT="0" distB="0" distL="114300" distR="114300" wp14:anchorId="443E2D5D" wp14:editId="205F130B">
            <wp:extent cx="3980180" cy="2007870"/>
            <wp:effectExtent l="0" t="0" r="1270" b="11430"/>
            <wp:docPr id="5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0"/>
                    <pic:cNvPicPr>
                      <a:picLocks noChangeAspect="1"/>
                    </pic:cNvPicPr>
                  </pic:nvPicPr>
                  <pic:blipFill>
                    <a:blip r:embed="rId96"/>
                    <a:stretch>
                      <a:fillRect/>
                    </a:stretch>
                  </pic:blipFill>
                  <pic:spPr>
                    <a:xfrm>
                      <a:off x="0" y="0"/>
                      <a:ext cx="3980180" cy="2007870"/>
                    </a:xfrm>
                    <a:prstGeom prst="rect">
                      <a:avLst/>
                    </a:prstGeom>
                    <a:noFill/>
                    <a:ln>
                      <a:noFill/>
                    </a:ln>
                  </pic:spPr>
                </pic:pic>
              </a:graphicData>
            </a:graphic>
          </wp:inline>
        </w:drawing>
      </w:r>
    </w:p>
    <w:p w14:paraId="21906674" w14:textId="77777777" w:rsidR="00CC2512" w:rsidRDefault="00705C2B">
      <w:pPr>
        <w:numPr>
          <w:ilvl w:val="0"/>
          <w:numId w:val="12"/>
        </w:numPr>
        <w:ind w:firstLine="420"/>
        <w:jc w:val="center"/>
        <w:rPr>
          <w:rFonts w:ascii="Times New Roman" w:hAnsi="Times New Roman"/>
        </w:rPr>
      </w:pPr>
      <w:r>
        <w:rPr>
          <w:rFonts w:ascii="Times New Roman" w:hAnsi="Times New Roman"/>
        </w:rPr>
        <w:t>选择要导序列</w:t>
      </w:r>
    </w:p>
    <w:p w14:paraId="3BB74496" w14:textId="77777777" w:rsidR="00CC2512" w:rsidRDefault="00705C2B">
      <w:pPr>
        <w:jc w:val="center"/>
        <w:rPr>
          <w:rFonts w:ascii="Times New Roman" w:hAnsi="Times New Roman"/>
        </w:rPr>
      </w:pPr>
      <w:r>
        <w:rPr>
          <w:rFonts w:ascii="Times New Roman" w:hAnsi="Times New Roman"/>
          <w:noProof/>
        </w:rPr>
        <w:drawing>
          <wp:inline distT="0" distB="0" distL="114300" distR="114300" wp14:anchorId="7A6A40B2" wp14:editId="5940D33D">
            <wp:extent cx="4004945" cy="2026285"/>
            <wp:effectExtent l="0" t="0" r="14605" b="12065"/>
            <wp:docPr id="53" name="图片 53"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捕获"/>
                    <pic:cNvPicPr>
                      <a:picLocks noChangeAspect="1"/>
                    </pic:cNvPicPr>
                  </pic:nvPicPr>
                  <pic:blipFill>
                    <a:blip r:embed="rId97"/>
                    <a:stretch>
                      <a:fillRect/>
                    </a:stretch>
                  </pic:blipFill>
                  <pic:spPr>
                    <a:xfrm>
                      <a:off x="0" y="0"/>
                      <a:ext cx="4004945" cy="2026285"/>
                    </a:xfrm>
                    <a:prstGeom prst="rect">
                      <a:avLst/>
                    </a:prstGeom>
                  </pic:spPr>
                </pic:pic>
              </a:graphicData>
            </a:graphic>
          </wp:inline>
        </w:drawing>
      </w:r>
    </w:p>
    <w:p w14:paraId="00CEFD2C" w14:textId="77777777" w:rsidR="00CC2512" w:rsidRDefault="00705C2B">
      <w:pPr>
        <w:numPr>
          <w:ilvl w:val="0"/>
          <w:numId w:val="12"/>
        </w:numPr>
        <w:ind w:firstLine="420"/>
        <w:jc w:val="center"/>
        <w:rPr>
          <w:rFonts w:ascii="Times New Roman" w:hAnsi="Times New Roman"/>
        </w:rPr>
      </w:pPr>
      <w:r>
        <w:rPr>
          <w:rFonts w:ascii="Times New Roman" w:hAnsi="Times New Roman"/>
        </w:rPr>
        <w:t>导入成功界面</w:t>
      </w:r>
    </w:p>
    <w:p w14:paraId="1FD329D3" w14:textId="77777777" w:rsidR="00CC2512" w:rsidRDefault="00705C2B">
      <w:pPr>
        <w:jc w:val="center"/>
        <w:rPr>
          <w:rFonts w:ascii="Times New Roman" w:hAnsi="Times New Roman"/>
        </w:rPr>
      </w:pPr>
      <w:r>
        <w:rPr>
          <w:rFonts w:ascii="Times New Roman" w:hAnsi="Times New Roman"/>
        </w:rPr>
        <w:t>图</w:t>
      </w:r>
      <w:r>
        <w:rPr>
          <w:rFonts w:ascii="Times New Roman" w:hAnsi="Times New Roman"/>
        </w:rPr>
        <w:t>4-1</w:t>
      </w:r>
      <w:r>
        <w:rPr>
          <w:rFonts w:ascii="Times New Roman" w:hAnsi="Times New Roman" w:hint="eastAsia"/>
        </w:rPr>
        <w:t>4</w:t>
      </w:r>
      <w:r>
        <w:rPr>
          <w:rFonts w:ascii="Times New Roman" w:hAnsi="Times New Roman"/>
        </w:rPr>
        <w:t>3DSlicer</w:t>
      </w:r>
      <w:r>
        <w:rPr>
          <w:rFonts w:ascii="Times New Roman" w:hAnsi="Times New Roman"/>
        </w:rPr>
        <w:t>导入数据</w:t>
      </w:r>
    </w:p>
    <w:p w14:paraId="02F836E9" w14:textId="77777777" w:rsidR="00CC2512" w:rsidRDefault="00705C2B">
      <w:pPr>
        <w:spacing w:line="360" w:lineRule="auto"/>
        <w:ind w:firstLineChars="200" w:firstLine="480"/>
        <w:rPr>
          <w:rFonts w:ascii="Times New Roman" w:hAnsi="Times New Roman"/>
          <w:sz w:val="24"/>
        </w:rPr>
      </w:pPr>
      <w:r>
        <w:rPr>
          <w:rFonts w:ascii="Times New Roman" w:hAnsi="Times New Roman"/>
          <w:sz w:val="24"/>
        </w:rPr>
        <w:t>3DSlicer</w:t>
      </w:r>
      <w:r>
        <w:rPr>
          <w:rFonts w:ascii="Times New Roman" w:hAnsi="Times New Roman"/>
          <w:sz w:val="24"/>
        </w:rPr>
        <w:t>用于医学图像分析（包括配准和交互式分割）和</w:t>
      </w:r>
      <w:r>
        <w:rPr>
          <w:rFonts w:ascii="Times New Roman" w:hAnsi="Times New Roman"/>
          <w:sz w:val="24"/>
        </w:rPr>
        <w:fldChar w:fldCharType="begin"/>
      </w:r>
      <w:r>
        <w:rPr>
          <w:rFonts w:ascii="Times New Roman" w:hAnsi="Times New Roman"/>
          <w:sz w:val="24"/>
        </w:rPr>
        <w:instrText xml:space="preserve"> HYPERLINK "https://so.csdn.net/so/search?q=%E5%8F%AF%E8%A7%86%E5%8C%96&amp;spm=1001.2101.3001.7020" \t "https://blog.csdn.net/weixin_43229348/article/details/_blank" </w:instrText>
      </w:r>
      <w:r>
        <w:rPr>
          <w:rFonts w:ascii="Times New Roman" w:hAnsi="Times New Roman"/>
          <w:sz w:val="24"/>
        </w:rPr>
        <w:fldChar w:fldCharType="separate"/>
      </w:r>
      <w:r>
        <w:rPr>
          <w:rFonts w:ascii="Times New Roman" w:hAnsi="Times New Roman"/>
          <w:sz w:val="24"/>
        </w:rPr>
        <w:t>可视化</w:t>
      </w:r>
      <w:r>
        <w:rPr>
          <w:rFonts w:ascii="Times New Roman" w:hAnsi="Times New Roman"/>
          <w:sz w:val="24"/>
        </w:rPr>
        <w:fldChar w:fldCharType="end"/>
      </w:r>
      <w:r>
        <w:rPr>
          <w:rFonts w:ascii="Times New Roman" w:hAnsi="Times New Roman"/>
          <w:sz w:val="24"/>
        </w:rPr>
        <w:t>（包括</w:t>
      </w:r>
      <w:r>
        <w:rPr>
          <w:rFonts w:ascii="Times New Roman" w:hAnsi="Times New Roman"/>
          <w:sz w:val="24"/>
        </w:rPr>
        <w:t>3D</w:t>
      </w:r>
      <w:r>
        <w:rPr>
          <w:rFonts w:ascii="Times New Roman" w:hAnsi="Times New Roman"/>
          <w:sz w:val="24"/>
        </w:rPr>
        <w:t>渲染）以及用于图像引导治疗研究的软件平台。支持的操作系统：</w:t>
      </w:r>
      <w:r>
        <w:rPr>
          <w:rFonts w:ascii="Times New Roman" w:hAnsi="Times New Roman"/>
          <w:sz w:val="24"/>
        </w:rPr>
        <w:t>Linux</w:t>
      </w:r>
      <w:r>
        <w:rPr>
          <w:rFonts w:ascii="Times New Roman" w:hAnsi="Times New Roman"/>
          <w:sz w:val="24"/>
        </w:rPr>
        <w:t>，</w:t>
      </w:r>
      <w:r>
        <w:rPr>
          <w:rFonts w:ascii="Times New Roman" w:hAnsi="Times New Roman"/>
          <w:sz w:val="24"/>
        </w:rPr>
        <w:t>Mac O</w:t>
      </w:r>
      <w:r>
        <w:rPr>
          <w:rFonts w:ascii="Times New Roman" w:hAnsi="Times New Roman"/>
          <w:sz w:val="24"/>
        </w:rPr>
        <w:t>SX</w:t>
      </w:r>
      <w:r>
        <w:rPr>
          <w:rFonts w:ascii="Times New Roman" w:hAnsi="Times New Roman"/>
          <w:sz w:val="24"/>
        </w:rPr>
        <w:t>和</w:t>
      </w:r>
      <w:r>
        <w:rPr>
          <w:rFonts w:ascii="Times New Roman" w:hAnsi="Times New Roman"/>
          <w:sz w:val="24"/>
        </w:rPr>
        <w:t>Windows</w:t>
      </w:r>
      <w:r>
        <w:rPr>
          <w:rFonts w:ascii="Times New Roman" w:hAnsi="Times New Roman"/>
          <w:sz w:val="24"/>
        </w:rPr>
        <w:t>。</w:t>
      </w:r>
      <w:r>
        <w:rPr>
          <w:rFonts w:ascii="Times New Roman" w:hAnsi="Times New Roman"/>
          <w:sz w:val="24"/>
        </w:rPr>
        <w:t>3DSlicer</w:t>
      </w:r>
      <w:r>
        <w:rPr>
          <w:rFonts w:ascii="Times New Roman" w:hAnsi="Times New Roman"/>
          <w:sz w:val="24"/>
        </w:rPr>
        <w:t>能够应用的最基本格式是</w:t>
      </w:r>
      <w:r>
        <w:rPr>
          <w:rFonts w:ascii="Times New Roman" w:hAnsi="Times New Roman"/>
          <w:sz w:val="24"/>
        </w:rPr>
        <w:t>DICOM</w:t>
      </w:r>
      <w:r>
        <w:rPr>
          <w:rFonts w:ascii="Times New Roman" w:hAnsi="Times New Roman"/>
          <w:sz w:val="24"/>
        </w:rPr>
        <w:t>，</w:t>
      </w:r>
      <w:r>
        <w:rPr>
          <w:rFonts w:ascii="Times New Roman" w:hAnsi="Times New Roman"/>
          <w:sz w:val="24"/>
        </w:rPr>
        <w:t>DICOM</w:t>
      </w:r>
      <w:r>
        <w:rPr>
          <w:rFonts w:ascii="Times New Roman" w:hAnsi="Times New Roman"/>
          <w:sz w:val="24"/>
        </w:rPr>
        <w:t>格式包含患者姓名、医院、检查日期、扫描方式、层厚等参数，通常</w:t>
      </w:r>
      <w:r>
        <w:rPr>
          <w:rFonts w:ascii="Times New Roman" w:hAnsi="Times New Roman"/>
          <w:sz w:val="24"/>
        </w:rPr>
        <w:t>CT</w:t>
      </w:r>
      <w:r>
        <w:rPr>
          <w:rFonts w:ascii="Times New Roman" w:hAnsi="Times New Roman"/>
          <w:sz w:val="24"/>
        </w:rPr>
        <w:t>和</w:t>
      </w:r>
      <w:r>
        <w:rPr>
          <w:rFonts w:ascii="Times New Roman" w:hAnsi="Times New Roman"/>
          <w:sz w:val="24"/>
        </w:rPr>
        <w:t>MRI</w:t>
      </w:r>
      <w:r>
        <w:rPr>
          <w:rFonts w:ascii="Times New Roman" w:hAnsi="Times New Roman"/>
          <w:sz w:val="24"/>
        </w:rPr>
        <w:t>扫描都会生成</w:t>
      </w:r>
      <w:r>
        <w:rPr>
          <w:rFonts w:ascii="Times New Roman" w:hAnsi="Times New Roman"/>
          <w:sz w:val="24"/>
        </w:rPr>
        <w:t>DICOM</w:t>
      </w:r>
      <w:r>
        <w:rPr>
          <w:rFonts w:ascii="Times New Roman" w:hAnsi="Times New Roman"/>
          <w:sz w:val="24"/>
        </w:rPr>
        <w:t>格式。其次</w:t>
      </w:r>
      <w:r>
        <w:rPr>
          <w:rFonts w:ascii="Times New Roman" w:hAnsi="Times New Roman"/>
          <w:sz w:val="24"/>
        </w:rPr>
        <w:t>3DSlicer</w:t>
      </w:r>
      <w:r>
        <w:rPr>
          <w:rFonts w:ascii="Times New Roman" w:hAnsi="Times New Roman"/>
          <w:sz w:val="24"/>
        </w:rPr>
        <w:t>也可以处理</w:t>
      </w:r>
      <w:proofErr w:type="spellStart"/>
      <w:r>
        <w:rPr>
          <w:rFonts w:ascii="Times New Roman" w:hAnsi="Times New Roman"/>
          <w:sz w:val="24"/>
        </w:rPr>
        <w:t>nii</w:t>
      </w:r>
      <w:proofErr w:type="spellEnd"/>
      <w:r>
        <w:rPr>
          <w:rFonts w:ascii="Times New Roman" w:hAnsi="Times New Roman"/>
          <w:sz w:val="24"/>
        </w:rPr>
        <w:t>、</w:t>
      </w:r>
      <w:r>
        <w:rPr>
          <w:rFonts w:ascii="Times New Roman" w:hAnsi="Times New Roman"/>
          <w:sz w:val="24"/>
        </w:rPr>
        <w:t>nii.gz</w:t>
      </w:r>
      <w:r>
        <w:rPr>
          <w:rFonts w:ascii="Times New Roman" w:hAnsi="Times New Roman"/>
          <w:sz w:val="24"/>
        </w:rPr>
        <w:t>、</w:t>
      </w:r>
      <w:proofErr w:type="spellStart"/>
      <w:r>
        <w:rPr>
          <w:rFonts w:ascii="Times New Roman" w:hAnsi="Times New Roman"/>
          <w:sz w:val="24"/>
        </w:rPr>
        <w:t>nrrd</w:t>
      </w:r>
      <w:proofErr w:type="spellEnd"/>
      <w:r>
        <w:rPr>
          <w:rFonts w:ascii="Times New Roman" w:hAnsi="Times New Roman"/>
          <w:sz w:val="24"/>
        </w:rPr>
        <w:t>、</w:t>
      </w:r>
      <w:proofErr w:type="spellStart"/>
      <w:r>
        <w:rPr>
          <w:rFonts w:ascii="Times New Roman" w:hAnsi="Times New Roman"/>
          <w:sz w:val="24"/>
        </w:rPr>
        <w:t>img</w:t>
      </w:r>
      <w:proofErr w:type="spellEnd"/>
      <w:r>
        <w:rPr>
          <w:rFonts w:ascii="Times New Roman" w:hAnsi="Times New Roman"/>
          <w:sz w:val="24"/>
        </w:rPr>
        <w:t>等格式。</w:t>
      </w:r>
      <w:r>
        <w:rPr>
          <w:rFonts w:ascii="Times New Roman" w:hAnsi="Times New Roman"/>
          <w:sz w:val="24"/>
        </w:rPr>
        <w:t>3DSlicer</w:t>
      </w:r>
      <w:r>
        <w:rPr>
          <w:rFonts w:ascii="Times New Roman" w:hAnsi="Times New Roman"/>
          <w:sz w:val="24"/>
        </w:rPr>
        <w:t>也可以处理一系列的</w:t>
      </w:r>
      <w:r>
        <w:rPr>
          <w:rFonts w:ascii="Times New Roman" w:hAnsi="Times New Roman"/>
          <w:sz w:val="24"/>
        </w:rPr>
        <w:t>jpg</w:t>
      </w:r>
      <w:r>
        <w:rPr>
          <w:rFonts w:ascii="Times New Roman" w:hAnsi="Times New Roman"/>
          <w:sz w:val="24"/>
        </w:rPr>
        <w:t>、</w:t>
      </w:r>
      <w:r>
        <w:rPr>
          <w:rFonts w:ascii="Times New Roman" w:hAnsi="Times New Roman"/>
          <w:sz w:val="24"/>
        </w:rPr>
        <w:t>tiff</w:t>
      </w:r>
      <w:r>
        <w:rPr>
          <w:rFonts w:ascii="Times New Roman" w:hAnsi="Times New Roman"/>
          <w:sz w:val="24"/>
        </w:rPr>
        <w:t>或者</w:t>
      </w:r>
      <w:proofErr w:type="spellStart"/>
      <w:r>
        <w:rPr>
          <w:rFonts w:ascii="Times New Roman" w:hAnsi="Times New Roman"/>
          <w:sz w:val="24"/>
        </w:rPr>
        <w:t>png</w:t>
      </w:r>
      <w:proofErr w:type="spellEnd"/>
      <w:r>
        <w:rPr>
          <w:rFonts w:ascii="Times New Roman" w:hAnsi="Times New Roman"/>
          <w:sz w:val="24"/>
        </w:rPr>
        <w:t>格式数据，但需要知道图像的比例尺和层厚数据，处理的效果远远不如</w:t>
      </w:r>
      <w:r>
        <w:rPr>
          <w:rFonts w:ascii="Times New Roman" w:hAnsi="Times New Roman"/>
          <w:sz w:val="24"/>
        </w:rPr>
        <w:t>DICOM</w:t>
      </w:r>
      <w:r>
        <w:rPr>
          <w:rFonts w:ascii="Times New Roman" w:hAnsi="Times New Roman"/>
          <w:sz w:val="24"/>
        </w:rPr>
        <w:t>。</w:t>
      </w:r>
    </w:p>
    <w:p w14:paraId="075F2A8E" w14:textId="77777777" w:rsidR="00CC2512" w:rsidRDefault="00705C2B">
      <w:pPr>
        <w:spacing w:line="360" w:lineRule="auto"/>
        <w:ind w:firstLineChars="200" w:firstLine="480"/>
        <w:rPr>
          <w:rFonts w:ascii="Times New Roman" w:hAnsi="Times New Roman"/>
        </w:rPr>
      </w:pPr>
      <w:r>
        <w:rPr>
          <w:rFonts w:ascii="Times New Roman" w:hAnsi="Times New Roman"/>
          <w:sz w:val="24"/>
        </w:rPr>
        <w:lastRenderedPageBreak/>
        <w:t>导入</w:t>
      </w:r>
      <w:r>
        <w:rPr>
          <w:rFonts w:ascii="Times New Roman" w:hAnsi="Times New Roman"/>
          <w:sz w:val="24"/>
        </w:rPr>
        <w:t>MRI</w:t>
      </w:r>
      <w:r>
        <w:rPr>
          <w:rFonts w:ascii="Times New Roman" w:hAnsi="Times New Roman"/>
          <w:sz w:val="24"/>
        </w:rPr>
        <w:t>序列文件夹，如图</w:t>
      </w:r>
      <w:r>
        <w:rPr>
          <w:rFonts w:ascii="Times New Roman" w:hAnsi="Times New Roman"/>
          <w:sz w:val="24"/>
        </w:rPr>
        <w:t>4-</w:t>
      </w:r>
      <w:r>
        <w:rPr>
          <w:rFonts w:ascii="Times New Roman" w:hAnsi="Times New Roman" w:hint="eastAsia"/>
          <w:sz w:val="24"/>
        </w:rPr>
        <w:t>4</w:t>
      </w:r>
      <w:r>
        <w:rPr>
          <w:rFonts w:ascii="Times New Roman" w:hAnsi="Times New Roman"/>
          <w:sz w:val="24"/>
        </w:rPr>
        <w:t>（</w:t>
      </w:r>
      <w:r>
        <w:rPr>
          <w:rFonts w:ascii="Times New Roman" w:hAnsi="Times New Roman"/>
          <w:sz w:val="24"/>
        </w:rPr>
        <w:t>a</w:t>
      </w:r>
      <w:r>
        <w:rPr>
          <w:rFonts w:ascii="Times New Roman" w:hAnsi="Times New Roman"/>
          <w:sz w:val="24"/>
        </w:rPr>
        <w:t>）所示，对于文件夹可以使用直接拖动的方式拖入到</w:t>
      </w:r>
      <w:r>
        <w:rPr>
          <w:rFonts w:ascii="Times New Roman" w:hAnsi="Times New Roman"/>
          <w:sz w:val="24"/>
        </w:rPr>
        <w:t>3D Slicer</w:t>
      </w:r>
      <w:r>
        <w:rPr>
          <w:rFonts w:ascii="Times New Roman" w:hAnsi="Times New Roman"/>
          <w:sz w:val="24"/>
        </w:rPr>
        <w:t>中。点击</w:t>
      </w:r>
      <w:r>
        <w:rPr>
          <w:rFonts w:ascii="Times New Roman" w:hAnsi="Times New Roman"/>
          <w:sz w:val="24"/>
        </w:rPr>
        <w:t>OK</w:t>
      </w:r>
      <w:r>
        <w:rPr>
          <w:rFonts w:ascii="Times New Roman" w:hAnsi="Times New Roman"/>
          <w:sz w:val="24"/>
        </w:rPr>
        <w:t>后，如</w:t>
      </w:r>
      <w:r>
        <w:rPr>
          <w:rFonts w:ascii="Times New Roman" w:hAnsi="Times New Roman"/>
          <w:sz w:val="24"/>
        </w:rPr>
        <w:t>图</w:t>
      </w:r>
      <w:r>
        <w:rPr>
          <w:rFonts w:ascii="Times New Roman" w:hAnsi="Times New Roman"/>
          <w:sz w:val="24"/>
        </w:rPr>
        <w:t>4-</w:t>
      </w:r>
      <w:r>
        <w:rPr>
          <w:rFonts w:ascii="Times New Roman" w:hAnsi="Times New Roman" w:hint="eastAsia"/>
          <w:sz w:val="24"/>
        </w:rPr>
        <w:t>4</w:t>
      </w:r>
      <w:r>
        <w:rPr>
          <w:rFonts w:ascii="Times New Roman" w:hAnsi="Times New Roman"/>
          <w:sz w:val="24"/>
        </w:rPr>
        <w:t>（</w:t>
      </w:r>
      <w:r>
        <w:rPr>
          <w:rFonts w:ascii="Times New Roman" w:hAnsi="Times New Roman"/>
          <w:sz w:val="24"/>
        </w:rPr>
        <w:t>b</w:t>
      </w:r>
      <w:r>
        <w:rPr>
          <w:rFonts w:ascii="Times New Roman" w:hAnsi="Times New Roman"/>
          <w:sz w:val="24"/>
        </w:rPr>
        <w:t>）所示，在</w:t>
      </w:r>
      <w:r>
        <w:rPr>
          <w:rFonts w:ascii="Times New Roman" w:hAnsi="Times New Roman"/>
          <w:sz w:val="24"/>
        </w:rPr>
        <w:t>DICOM database</w:t>
      </w:r>
      <w:r>
        <w:rPr>
          <w:rFonts w:ascii="Times New Roman" w:hAnsi="Times New Roman"/>
          <w:sz w:val="24"/>
        </w:rPr>
        <w:t>中选取要进行分割标注的序列，点击</w:t>
      </w:r>
      <w:r>
        <w:rPr>
          <w:rFonts w:ascii="Times New Roman" w:hAnsi="Times New Roman"/>
          <w:sz w:val="24"/>
        </w:rPr>
        <w:t>load</w:t>
      </w:r>
      <w:r>
        <w:rPr>
          <w:rFonts w:ascii="Times New Roman" w:hAnsi="Times New Roman"/>
          <w:sz w:val="24"/>
        </w:rPr>
        <w:t>。如图</w:t>
      </w:r>
      <w:r>
        <w:rPr>
          <w:rFonts w:ascii="Times New Roman" w:hAnsi="Times New Roman"/>
          <w:sz w:val="24"/>
        </w:rPr>
        <w:t>4-</w:t>
      </w:r>
      <w:r>
        <w:rPr>
          <w:rFonts w:ascii="Times New Roman" w:hAnsi="Times New Roman" w:hint="eastAsia"/>
          <w:sz w:val="24"/>
        </w:rPr>
        <w:t>4</w:t>
      </w:r>
      <w:r>
        <w:rPr>
          <w:rFonts w:ascii="Times New Roman" w:hAnsi="Times New Roman"/>
          <w:sz w:val="24"/>
        </w:rPr>
        <w:t>（</w:t>
      </w:r>
      <w:r>
        <w:rPr>
          <w:rFonts w:ascii="Times New Roman" w:hAnsi="Times New Roman"/>
          <w:sz w:val="24"/>
        </w:rPr>
        <w:t>c</w:t>
      </w:r>
      <w:r>
        <w:rPr>
          <w:rFonts w:ascii="Times New Roman" w:hAnsi="Times New Roman"/>
          <w:sz w:val="24"/>
        </w:rPr>
        <w:t>）所示</w:t>
      </w:r>
      <w:r>
        <w:rPr>
          <w:rFonts w:ascii="Times New Roman" w:hAnsi="Times New Roman"/>
          <w:sz w:val="24"/>
        </w:rPr>
        <w:t>,</w:t>
      </w:r>
      <w:r>
        <w:rPr>
          <w:rFonts w:ascii="Times New Roman" w:hAnsi="Times New Roman"/>
          <w:sz w:val="24"/>
        </w:rPr>
        <w:t>显示如下界面则导入成功。</w:t>
      </w:r>
    </w:p>
    <w:p w14:paraId="68F03143" w14:textId="77777777" w:rsidR="00CC2512" w:rsidRDefault="00705C2B">
      <w:pPr>
        <w:pStyle w:val="3"/>
        <w:ind w:firstLineChars="200" w:firstLine="643"/>
        <w:rPr>
          <w:rFonts w:ascii="Times New Roman" w:hAnsi="Times New Roman"/>
        </w:rPr>
      </w:pPr>
      <w:bookmarkStart w:id="121" w:name="_Toc11555"/>
      <w:bookmarkStart w:id="122" w:name="_Toc17031"/>
      <w:bookmarkStart w:id="123" w:name="_Toc5592"/>
      <w:r>
        <w:rPr>
          <w:rFonts w:ascii="Times New Roman" w:hAnsi="Times New Roman"/>
        </w:rPr>
        <w:t>4.1.</w:t>
      </w:r>
      <w:r>
        <w:rPr>
          <w:rFonts w:ascii="Times New Roman" w:hAnsi="Times New Roman" w:hint="eastAsia"/>
        </w:rPr>
        <w:t>3</w:t>
      </w:r>
      <w:r>
        <w:rPr>
          <w:rFonts w:ascii="Times New Roman" w:hAnsi="Times New Roman"/>
        </w:rPr>
        <w:t>常用分割工具介绍</w:t>
      </w:r>
      <w:bookmarkEnd w:id="121"/>
      <w:bookmarkEnd w:id="122"/>
      <w:bookmarkEnd w:id="123"/>
    </w:p>
    <w:p w14:paraId="619EBBD8" w14:textId="77777777" w:rsidR="00CC2512" w:rsidRDefault="00705C2B">
      <w:pPr>
        <w:numPr>
          <w:ilvl w:val="0"/>
          <w:numId w:val="17"/>
        </w:numPr>
        <w:spacing w:line="360" w:lineRule="auto"/>
        <w:rPr>
          <w:rFonts w:ascii="Times New Roman" w:hAnsi="Times New Roman"/>
          <w:sz w:val="24"/>
        </w:rPr>
      </w:pPr>
      <w:r>
        <w:rPr>
          <w:rFonts w:ascii="Times New Roman" w:hAnsi="Times New Roman"/>
          <w:sz w:val="24"/>
        </w:rPr>
        <w:t>Paint</w:t>
      </w:r>
      <w:r>
        <w:rPr>
          <w:rFonts w:ascii="Times New Roman" w:hAnsi="Times New Roman"/>
          <w:sz w:val="24"/>
        </w:rPr>
        <w:t>：普通画笔工具，可调节大小在图像上描绘进行图像分割。</w:t>
      </w:r>
    </w:p>
    <w:p w14:paraId="219944FB" w14:textId="77777777" w:rsidR="00CC2512" w:rsidRDefault="00705C2B">
      <w:pPr>
        <w:numPr>
          <w:ilvl w:val="0"/>
          <w:numId w:val="17"/>
        </w:numPr>
        <w:spacing w:line="360" w:lineRule="auto"/>
        <w:rPr>
          <w:rFonts w:ascii="Times New Roman" w:hAnsi="Times New Roman"/>
          <w:sz w:val="24"/>
        </w:rPr>
      </w:pPr>
      <w:r>
        <w:rPr>
          <w:rFonts w:ascii="Times New Roman" w:hAnsi="Times New Roman"/>
          <w:sz w:val="24"/>
        </w:rPr>
        <w:t>Draw</w:t>
      </w:r>
      <w:r>
        <w:rPr>
          <w:rFonts w:ascii="Times New Roman" w:hAnsi="Times New Roman"/>
          <w:sz w:val="24"/>
        </w:rPr>
        <w:t>：一种画笔工具，左键单击以放置轮廓的各个点，左拖拉下一连串的点。首尾相连形成闭合区域点击右键可快速填充圈的闭合区域。</w:t>
      </w:r>
    </w:p>
    <w:p w14:paraId="0FF82029" w14:textId="77777777" w:rsidR="00CC2512" w:rsidRDefault="00705C2B">
      <w:pPr>
        <w:numPr>
          <w:ilvl w:val="0"/>
          <w:numId w:val="17"/>
        </w:numPr>
        <w:spacing w:line="360" w:lineRule="auto"/>
        <w:rPr>
          <w:rFonts w:ascii="Times New Roman" w:hAnsi="Times New Roman"/>
          <w:sz w:val="24"/>
        </w:rPr>
      </w:pPr>
      <w:r>
        <w:rPr>
          <w:rFonts w:ascii="Times New Roman" w:hAnsi="Times New Roman"/>
          <w:sz w:val="24"/>
        </w:rPr>
        <w:t>Erase</w:t>
      </w:r>
      <w:r>
        <w:rPr>
          <w:rFonts w:ascii="Times New Roman" w:hAnsi="Times New Roman"/>
          <w:sz w:val="24"/>
        </w:rPr>
        <w:t>：橡皮，用来擦去图片上多余的分割。</w:t>
      </w:r>
    </w:p>
    <w:p w14:paraId="3CF6899B" w14:textId="77777777" w:rsidR="00CC2512" w:rsidRDefault="00705C2B">
      <w:pPr>
        <w:numPr>
          <w:ilvl w:val="0"/>
          <w:numId w:val="17"/>
        </w:numPr>
        <w:spacing w:line="360" w:lineRule="auto"/>
        <w:rPr>
          <w:rFonts w:ascii="Times New Roman" w:hAnsi="Times New Roman"/>
          <w:sz w:val="24"/>
        </w:rPr>
      </w:pPr>
      <w:r>
        <w:rPr>
          <w:rFonts w:ascii="Times New Roman" w:hAnsi="Times New Roman"/>
          <w:sz w:val="24"/>
        </w:rPr>
        <w:t>Level tracing</w:t>
      </w:r>
      <w:r>
        <w:rPr>
          <w:rFonts w:ascii="Times New Roman" w:hAnsi="Times New Roman"/>
          <w:sz w:val="24"/>
        </w:rPr>
        <w:t>：移动鼠标定义一个轮廓，其中像素都与当前背景像素具有相同的背景值，可以用于快速分割</w:t>
      </w:r>
      <w:r>
        <w:rPr>
          <w:rFonts w:ascii="Times New Roman" w:hAnsi="Times New Roman"/>
          <w:sz w:val="24"/>
        </w:rPr>
        <w:t>图像。</w:t>
      </w:r>
    </w:p>
    <w:p w14:paraId="5909C870" w14:textId="77777777" w:rsidR="00CC2512" w:rsidRDefault="00705C2B">
      <w:pPr>
        <w:numPr>
          <w:ilvl w:val="0"/>
          <w:numId w:val="17"/>
        </w:numPr>
        <w:spacing w:line="360" w:lineRule="auto"/>
        <w:rPr>
          <w:rFonts w:ascii="Times New Roman" w:hAnsi="Times New Roman"/>
          <w:sz w:val="24"/>
        </w:rPr>
      </w:pPr>
      <w:r>
        <w:rPr>
          <w:rFonts w:ascii="Times New Roman" w:hAnsi="Times New Roman"/>
          <w:sz w:val="24"/>
        </w:rPr>
        <w:t>Scissors</w:t>
      </w:r>
      <w:r>
        <w:rPr>
          <w:rFonts w:ascii="Times New Roman" w:hAnsi="Times New Roman"/>
          <w:sz w:val="24"/>
        </w:rPr>
        <w:t>：剪刀，与橡皮作用类似但其是在</w:t>
      </w:r>
      <w:r>
        <w:rPr>
          <w:rFonts w:ascii="Times New Roman" w:hAnsi="Times New Roman"/>
          <w:sz w:val="24"/>
        </w:rPr>
        <w:t>3D</w:t>
      </w:r>
      <w:r>
        <w:rPr>
          <w:rFonts w:ascii="Times New Roman" w:hAnsi="Times New Roman"/>
          <w:sz w:val="24"/>
        </w:rPr>
        <w:t>视图上对</w:t>
      </w:r>
      <w:r>
        <w:rPr>
          <w:rFonts w:ascii="Times New Roman" w:hAnsi="Times New Roman"/>
          <w:sz w:val="24"/>
        </w:rPr>
        <w:t>3D</w:t>
      </w:r>
      <w:r>
        <w:rPr>
          <w:rFonts w:ascii="Times New Roman" w:hAnsi="Times New Roman"/>
          <w:sz w:val="24"/>
        </w:rPr>
        <w:t>模型进行的裁剪。</w:t>
      </w:r>
    </w:p>
    <w:p w14:paraId="675B5550" w14:textId="77777777" w:rsidR="00CC2512" w:rsidRDefault="00705C2B">
      <w:pPr>
        <w:pStyle w:val="3"/>
        <w:ind w:firstLineChars="200" w:firstLine="643"/>
        <w:rPr>
          <w:rFonts w:ascii="Times New Roman" w:hAnsi="Times New Roman"/>
        </w:rPr>
      </w:pPr>
      <w:bookmarkStart w:id="124" w:name="_Toc11244"/>
      <w:bookmarkStart w:id="125" w:name="_Toc16843"/>
      <w:bookmarkStart w:id="126" w:name="_Toc26255"/>
      <w:r>
        <w:rPr>
          <w:rFonts w:ascii="Times New Roman" w:hAnsi="Times New Roman"/>
        </w:rPr>
        <w:t>4.1.</w:t>
      </w:r>
      <w:r>
        <w:rPr>
          <w:rFonts w:ascii="Times New Roman" w:hAnsi="Times New Roman" w:hint="eastAsia"/>
        </w:rPr>
        <w:t>4</w:t>
      </w:r>
      <w:r>
        <w:rPr>
          <w:rFonts w:ascii="Times New Roman" w:hAnsi="Times New Roman"/>
        </w:rPr>
        <w:t>文件保存方法</w:t>
      </w:r>
      <w:bookmarkEnd w:id="124"/>
      <w:bookmarkEnd w:id="125"/>
      <w:bookmarkEnd w:id="126"/>
    </w:p>
    <w:p w14:paraId="35E4DC18" w14:textId="77777777" w:rsidR="00CC2512" w:rsidRDefault="00705C2B">
      <w:pPr>
        <w:jc w:val="center"/>
        <w:rPr>
          <w:rFonts w:ascii="Times New Roman" w:hAnsi="Times New Roman"/>
        </w:rPr>
      </w:pPr>
      <w:r>
        <w:rPr>
          <w:rFonts w:ascii="Times New Roman" w:hAnsi="Times New Roman"/>
          <w:noProof/>
        </w:rPr>
        <w:drawing>
          <wp:inline distT="0" distB="0" distL="114300" distR="114300" wp14:anchorId="26F4BEA0" wp14:editId="1641D672">
            <wp:extent cx="3502660" cy="1756410"/>
            <wp:effectExtent l="0" t="0" r="2540" b="15240"/>
            <wp:docPr id="5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2"/>
                    <pic:cNvPicPr>
                      <a:picLocks noChangeAspect="1"/>
                    </pic:cNvPicPr>
                  </pic:nvPicPr>
                  <pic:blipFill>
                    <a:blip r:embed="rId98"/>
                    <a:stretch>
                      <a:fillRect/>
                    </a:stretch>
                  </pic:blipFill>
                  <pic:spPr>
                    <a:xfrm>
                      <a:off x="0" y="0"/>
                      <a:ext cx="3502660" cy="1756410"/>
                    </a:xfrm>
                    <a:prstGeom prst="rect">
                      <a:avLst/>
                    </a:prstGeom>
                    <a:noFill/>
                    <a:ln>
                      <a:noFill/>
                    </a:ln>
                  </pic:spPr>
                </pic:pic>
              </a:graphicData>
            </a:graphic>
          </wp:inline>
        </w:drawing>
      </w:r>
    </w:p>
    <w:p w14:paraId="27DC4C21" w14:textId="77777777" w:rsidR="00CC2512" w:rsidRDefault="00705C2B">
      <w:pPr>
        <w:jc w:val="center"/>
        <w:rPr>
          <w:rFonts w:ascii="Times New Roman" w:hAnsi="Times New Roman"/>
        </w:rPr>
      </w:pPr>
      <w:r>
        <w:rPr>
          <w:rFonts w:ascii="Times New Roman" w:hAnsi="Times New Roman"/>
        </w:rPr>
        <w:t>图</w:t>
      </w:r>
      <w:r>
        <w:rPr>
          <w:rFonts w:ascii="Times New Roman" w:hAnsi="Times New Roman"/>
        </w:rPr>
        <w:t>4-</w:t>
      </w:r>
      <w:r>
        <w:rPr>
          <w:rFonts w:ascii="Times New Roman" w:hAnsi="Times New Roman" w:hint="eastAsia"/>
        </w:rPr>
        <w:t>5</w:t>
      </w:r>
      <w:r>
        <w:rPr>
          <w:rFonts w:ascii="Times New Roman" w:hAnsi="Times New Roman"/>
        </w:rPr>
        <w:t xml:space="preserve"> </w:t>
      </w:r>
      <w:r>
        <w:rPr>
          <w:rFonts w:ascii="Times New Roman" w:hAnsi="Times New Roman"/>
        </w:rPr>
        <w:t>文件保存示意图</w:t>
      </w:r>
    </w:p>
    <w:p w14:paraId="4961456F" w14:textId="77777777" w:rsidR="00CC2512" w:rsidRDefault="00705C2B">
      <w:pPr>
        <w:spacing w:line="360" w:lineRule="auto"/>
        <w:ind w:firstLineChars="200" w:firstLine="420"/>
        <w:rPr>
          <w:rFonts w:ascii="Times New Roman" w:hAnsi="Times New Roman"/>
        </w:rPr>
      </w:pPr>
      <w:r>
        <w:rPr>
          <w:rFonts w:ascii="Times New Roman" w:hAnsi="Times New Roman"/>
        </w:rPr>
        <w:t>在进行手动分割图像任务时，当前分割任务进行了一半还未完</w:t>
      </w:r>
      <w:proofErr w:type="gramStart"/>
      <w:r>
        <w:rPr>
          <w:rFonts w:ascii="Times New Roman" w:hAnsi="Times New Roman"/>
        </w:rPr>
        <w:t>全完成</w:t>
      </w:r>
      <w:proofErr w:type="gramEnd"/>
      <w:r>
        <w:rPr>
          <w:rFonts w:ascii="Times New Roman" w:hAnsi="Times New Roman"/>
        </w:rPr>
        <w:t>则应通过以下方式保存当前作图的文件，如图</w:t>
      </w:r>
      <w:r>
        <w:rPr>
          <w:rFonts w:ascii="Times New Roman" w:hAnsi="Times New Roman"/>
        </w:rPr>
        <w:t>4-</w:t>
      </w:r>
      <w:r>
        <w:rPr>
          <w:rFonts w:ascii="Times New Roman" w:hAnsi="Times New Roman" w:hint="eastAsia"/>
        </w:rPr>
        <w:t>5</w:t>
      </w:r>
      <w:r>
        <w:rPr>
          <w:rFonts w:ascii="Times New Roman" w:hAnsi="Times New Roman"/>
        </w:rPr>
        <w:t>文件保存所示，等继续作图时打开此文件则可直接回到上次作图的状态。</w:t>
      </w:r>
    </w:p>
    <w:p w14:paraId="33B19D0D" w14:textId="77777777" w:rsidR="00CC2512" w:rsidRDefault="00705C2B">
      <w:pPr>
        <w:pStyle w:val="3"/>
        <w:ind w:firstLineChars="200" w:firstLine="643"/>
        <w:rPr>
          <w:rFonts w:ascii="Times New Roman" w:hAnsi="Times New Roman"/>
        </w:rPr>
      </w:pPr>
      <w:bookmarkStart w:id="127" w:name="_Toc14496"/>
      <w:bookmarkStart w:id="128" w:name="_Toc6032"/>
      <w:bookmarkStart w:id="129" w:name="_Toc27174"/>
      <w:r>
        <w:rPr>
          <w:rFonts w:ascii="Times New Roman" w:hAnsi="Times New Roman"/>
        </w:rPr>
        <w:lastRenderedPageBreak/>
        <w:t>4.1.</w:t>
      </w:r>
      <w:r>
        <w:rPr>
          <w:rFonts w:ascii="Times New Roman" w:hAnsi="Times New Roman" w:hint="eastAsia"/>
        </w:rPr>
        <w:t>5</w:t>
      </w:r>
      <w:r>
        <w:rPr>
          <w:rFonts w:ascii="Times New Roman" w:hAnsi="Times New Roman"/>
        </w:rPr>
        <w:t>标签</w:t>
      </w:r>
      <w:proofErr w:type="gramStart"/>
      <w:r>
        <w:rPr>
          <w:rFonts w:ascii="Times New Roman" w:hAnsi="Times New Roman"/>
        </w:rPr>
        <w:t>二值化与</w:t>
      </w:r>
      <w:proofErr w:type="gramEnd"/>
      <w:r>
        <w:rPr>
          <w:rFonts w:ascii="Times New Roman" w:hAnsi="Times New Roman"/>
        </w:rPr>
        <w:t>标签导出方法</w:t>
      </w:r>
      <w:bookmarkEnd w:id="127"/>
      <w:bookmarkEnd w:id="128"/>
      <w:bookmarkEnd w:id="129"/>
    </w:p>
    <w:p w14:paraId="3FE2BA83" w14:textId="77777777" w:rsidR="00CC2512" w:rsidRDefault="00705C2B">
      <w:pPr>
        <w:jc w:val="center"/>
        <w:rPr>
          <w:rFonts w:ascii="Times New Roman" w:hAnsi="Times New Roman"/>
        </w:rPr>
      </w:pPr>
      <w:r>
        <w:rPr>
          <w:rFonts w:ascii="Times New Roman" w:hAnsi="Times New Roman"/>
          <w:noProof/>
        </w:rPr>
        <w:drawing>
          <wp:inline distT="0" distB="0" distL="114300" distR="114300" wp14:anchorId="76CC907A" wp14:editId="20CF99F3">
            <wp:extent cx="3779520" cy="1912620"/>
            <wp:effectExtent l="0" t="0" r="11430" b="11430"/>
            <wp:docPr id="5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6"/>
                    <pic:cNvPicPr>
                      <a:picLocks noChangeAspect="1"/>
                    </pic:cNvPicPr>
                  </pic:nvPicPr>
                  <pic:blipFill>
                    <a:blip r:embed="rId99"/>
                    <a:stretch>
                      <a:fillRect/>
                    </a:stretch>
                  </pic:blipFill>
                  <pic:spPr>
                    <a:xfrm>
                      <a:off x="0" y="0"/>
                      <a:ext cx="3779520" cy="1912620"/>
                    </a:xfrm>
                    <a:prstGeom prst="rect">
                      <a:avLst/>
                    </a:prstGeom>
                    <a:noFill/>
                    <a:ln>
                      <a:noFill/>
                    </a:ln>
                  </pic:spPr>
                </pic:pic>
              </a:graphicData>
            </a:graphic>
          </wp:inline>
        </w:drawing>
      </w:r>
    </w:p>
    <w:p w14:paraId="781A15AB" w14:textId="77777777" w:rsidR="00CC2512" w:rsidRDefault="00705C2B">
      <w:pPr>
        <w:numPr>
          <w:ilvl w:val="0"/>
          <w:numId w:val="18"/>
        </w:numPr>
        <w:jc w:val="center"/>
        <w:rPr>
          <w:rFonts w:ascii="Times New Roman" w:hAnsi="Times New Roman"/>
        </w:rPr>
      </w:pPr>
      <w:r>
        <w:rPr>
          <w:rFonts w:ascii="Times New Roman" w:hAnsi="Times New Roman"/>
        </w:rPr>
        <w:t>窗口切换结果示意图</w:t>
      </w:r>
    </w:p>
    <w:p w14:paraId="1BBE3869" w14:textId="77777777" w:rsidR="00CC2512" w:rsidRDefault="00705C2B">
      <w:pPr>
        <w:jc w:val="center"/>
        <w:rPr>
          <w:rFonts w:ascii="Times New Roman" w:hAnsi="Times New Roman"/>
        </w:rPr>
      </w:pPr>
      <w:r>
        <w:rPr>
          <w:rFonts w:ascii="Times New Roman" w:hAnsi="Times New Roman"/>
          <w:noProof/>
        </w:rPr>
        <w:drawing>
          <wp:inline distT="0" distB="0" distL="114300" distR="114300" wp14:anchorId="5751BC0B" wp14:editId="75A7D7BF">
            <wp:extent cx="3728085" cy="1235710"/>
            <wp:effectExtent l="0" t="0" r="5715" b="2540"/>
            <wp:docPr id="6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7"/>
                    <pic:cNvPicPr>
                      <a:picLocks noChangeAspect="1"/>
                    </pic:cNvPicPr>
                  </pic:nvPicPr>
                  <pic:blipFill>
                    <a:blip r:embed="rId100"/>
                    <a:stretch>
                      <a:fillRect/>
                    </a:stretch>
                  </pic:blipFill>
                  <pic:spPr>
                    <a:xfrm>
                      <a:off x="0" y="0"/>
                      <a:ext cx="3728085" cy="1235710"/>
                    </a:xfrm>
                    <a:prstGeom prst="rect">
                      <a:avLst/>
                    </a:prstGeom>
                    <a:noFill/>
                    <a:ln>
                      <a:noFill/>
                    </a:ln>
                  </pic:spPr>
                </pic:pic>
              </a:graphicData>
            </a:graphic>
          </wp:inline>
        </w:drawing>
      </w:r>
    </w:p>
    <w:p w14:paraId="6B86CE36" w14:textId="77777777" w:rsidR="00CC2512" w:rsidRDefault="00705C2B">
      <w:pPr>
        <w:numPr>
          <w:ilvl w:val="0"/>
          <w:numId w:val="18"/>
        </w:numPr>
        <w:jc w:val="center"/>
        <w:rPr>
          <w:rFonts w:ascii="Times New Roman" w:hAnsi="Times New Roman"/>
        </w:rPr>
      </w:pPr>
      <w:r>
        <w:rPr>
          <w:rFonts w:ascii="Times New Roman" w:hAnsi="Times New Roman"/>
        </w:rPr>
        <w:t>生成标签示意图</w:t>
      </w:r>
    </w:p>
    <w:p w14:paraId="2DA1E50E" w14:textId="77777777" w:rsidR="00CC2512" w:rsidRDefault="00705C2B">
      <w:pPr>
        <w:jc w:val="center"/>
        <w:rPr>
          <w:rFonts w:ascii="Times New Roman" w:hAnsi="Times New Roman"/>
        </w:rPr>
      </w:pPr>
      <w:r>
        <w:rPr>
          <w:rFonts w:ascii="Times New Roman" w:hAnsi="Times New Roman"/>
          <w:noProof/>
        </w:rPr>
        <w:drawing>
          <wp:inline distT="0" distB="0" distL="114300" distR="114300" wp14:anchorId="430CADDA" wp14:editId="58765A96">
            <wp:extent cx="3048635" cy="2905125"/>
            <wp:effectExtent l="0" t="0" r="18415" b="9525"/>
            <wp:docPr id="6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8"/>
                    <pic:cNvPicPr>
                      <a:picLocks noChangeAspect="1"/>
                    </pic:cNvPicPr>
                  </pic:nvPicPr>
                  <pic:blipFill>
                    <a:blip r:embed="rId101"/>
                    <a:stretch>
                      <a:fillRect/>
                    </a:stretch>
                  </pic:blipFill>
                  <pic:spPr>
                    <a:xfrm>
                      <a:off x="0" y="0"/>
                      <a:ext cx="3048635" cy="2905125"/>
                    </a:xfrm>
                    <a:prstGeom prst="rect">
                      <a:avLst/>
                    </a:prstGeom>
                    <a:noFill/>
                    <a:ln>
                      <a:noFill/>
                    </a:ln>
                  </pic:spPr>
                </pic:pic>
              </a:graphicData>
            </a:graphic>
          </wp:inline>
        </w:drawing>
      </w:r>
    </w:p>
    <w:p w14:paraId="36DD123E" w14:textId="77777777" w:rsidR="00CC2512" w:rsidRDefault="00705C2B">
      <w:pPr>
        <w:numPr>
          <w:ilvl w:val="0"/>
          <w:numId w:val="18"/>
        </w:numPr>
        <w:jc w:val="center"/>
        <w:rPr>
          <w:rFonts w:ascii="Times New Roman" w:hAnsi="Times New Roman"/>
        </w:rPr>
      </w:pPr>
      <w:r>
        <w:rPr>
          <w:rFonts w:ascii="Times New Roman" w:hAnsi="Times New Roman"/>
        </w:rPr>
        <w:t>导出参数设置示意图</w:t>
      </w:r>
    </w:p>
    <w:p w14:paraId="5A11AB4A" w14:textId="77777777" w:rsidR="00CC2512" w:rsidRDefault="00705C2B">
      <w:pPr>
        <w:jc w:val="center"/>
        <w:rPr>
          <w:rFonts w:ascii="Times New Roman" w:hAnsi="Times New Roman"/>
        </w:rPr>
      </w:pPr>
      <w:r>
        <w:rPr>
          <w:rFonts w:ascii="Times New Roman" w:hAnsi="Times New Roman"/>
        </w:rPr>
        <w:t>图</w:t>
      </w:r>
      <w:r>
        <w:rPr>
          <w:rFonts w:ascii="Times New Roman" w:hAnsi="Times New Roman"/>
        </w:rPr>
        <w:t>4-</w:t>
      </w:r>
      <w:r>
        <w:rPr>
          <w:rFonts w:ascii="Times New Roman" w:hAnsi="Times New Roman" w:hint="eastAsia"/>
        </w:rPr>
        <w:t>6</w:t>
      </w:r>
      <w:r>
        <w:rPr>
          <w:rFonts w:ascii="Times New Roman" w:hAnsi="Times New Roman"/>
        </w:rPr>
        <w:t>标签生成与导出</w:t>
      </w:r>
    </w:p>
    <w:p w14:paraId="72E51CC2" w14:textId="77777777" w:rsidR="00CC2512" w:rsidRDefault="00705C2B">
      <w:pPr>
        <w:spacing w:line="360" w:lineRule="auto"/>
        <w:ind w:firstLineChars="200" w:firstLine="480"/>
        <w:rPr>
          <w:rFonts w:ascii="Times New Roman" w:hAnsi="Times New Roman"/>
          <w:sz w:val="24"/>
        </w:rPr>
      </w:pPr>
      <w:r>
        <w:rPr>
          <w:rFonts w:ascii="Times New Roman" w:hAnsi="Times New Roman"/>
          <w:sz w:val="24"/>
        </w:rPr>
        <w:t>在</w:t>
      </w:r>
      <w:r>
        <w:rPr>
          <w:rFonts w:ascii="Times New Roman" w:hAnsi="Times New Roman"/>
          <w:sz w:val="24"/>
        </w:rPr>
        <w:t>3DSlicer</w:t>
      </w:r>
      <w:r>
        <w:rPr>
          <w:rFonts w:ascii="Times New Roman" w:hAnsi="Times New Roman"/>
          <w:sz w:val="24"/>
        </w:rPr>
        <w:t>中首先在</w:t>
      </w:r>
      <w:r>
        <w:rPr>
          <w:rFonts w:ascii="Times New Roman" w:hAnsi="Times New Roman"/>
          <w:sz w:val="24"/>
        </w:rPr>
        <w:t>Segment Editor</w:t>
      </w:r>
      <w:r>
        <w:rPr>
          <w:rFonts w:ascii="Times New Roman" w:hAnsi="Times New Roman"/>
          <w:sz w:val="24"/>
        </w:rPr>
        <w:t>中对图形进行手动分割，分割完毕后点击</w:t>
      </w:r>
      <w:r>
        <w:rPr>
          <w:rFonts w:ascii="Times New Roman" w:hAnsi="Times New Roman"/>
          <w:sz w:val="24"/>
        </w:rPr>
        <w:t>Modules</w:t>
      </w:r>
      <w:r>
        <w:rPr>
          <w:rFonts w:ascii="Times New Roman" w:hAnsi="Times New Roman"/>
          <w:sz w:val="24"/>
        </w:rPr>
        <w:t>选择</w:t>
      </w:r>
      <w:r>
        <w:rPr>
          <w:rFonts w:ascii="Times New Roman" w:hAnsi="Times New Roman"/>
          <w:sz w:val="24"/>
        </w:rPr>
        <w:t>data</w:t>
      </w:r>
      <w:r>
        <w:rPr>
          <w:rFonts w:ascii="Times New Roman" w:hAnsi="Times New Roman"/>
          <w:sz w:val="24"/>
        </w:rPr>
        <w:t>，操作结果如图</w:t>
      </w:r>
      <w:r>
        <w:rPr>
          <w:rFonts w:ascii="Times New Roman" w:hAnsi="Times New Roman" w:hint="eastAsia"/>
          <w:sz w:val="24"/>
        </w:rPr>
        <w:t>4-6</w:t>
      </w:r>
      <w:r>
        <w:rPr>
          <w:rFonts w:ascii="Times New Roman" w:hAnsi="Times New Roman"/>
          <w:sz w:val="24"/>
        </w:rPr>
        <w:t>（</w:t>
      </w:r>
      <w:r>
        <w:rPr>
          <w:rFonts w:ascii="Times New Roman" w:hAnsi="Times New Roman"/>
          <w:sz w:val="24"/>
        </w:rPr>
        <w:t>a</w:t>
      </w:r>
      <w:r>
        <w:rPr>
          <w:rFonts w:ascii="Times New Roman" w:hAnsi="Times New Roman"/>
          <w:sz w:val="24"/>
        </w:rPr>
        <w:t>）所示，接下来选择要保存为标签的分割，点击右键，选择</w:t>
      </w:r>
      <w:r>
        <w:rPr>
          <w:rFonts w:ascii="Times New Roman" w:hAnsi="Times New Roman"/>
          <w:sz w:val="24"/>
        </w:rPr>
        <w:t xml:space="preserve">Export visible segments to binary </w:t>
      </w:r>
      <w:proofErr w:type="spellStart"/>
      <w:r>
        <w:rPr>
          <w:rFonts w:ascii="Times New Roman" w:hAnsi="Times New Roman"/>
          <w:sz w:val="24"/>
        </w:rPr>
        <w:t>labmap</w:t>
      </w:r>
      <w:proofErr w:type="spellEnd"/>
      <w:r>
        <w:rPr>
          <w:rFonts w:ascii="Times New Roman" w:hAnsi="Times New Roman"/>
          <w:sz w:val="24"/>
        </w:rPr>
        <w:t>，软件会新生成一</w:t>
      </w:r>
      <w:proofErr w:type="gramStart"/>
      <w:r>
        <w:rPr>
          <w:rFonts w:ascii="Times New Roman" w:hAnsi="Times New Roman"/>
          <w:sz w:val="24"/>
        </w:rPr>
        <w:t>个</w:t>
      </w:r>
      <w:proofErr w:type="gramEnd"/>
      <w:r>
        <w:rPr>
          <w:rFonts w:ascii="Times New Roman" w:hAnsi="Times New Roman"/>
          <w:sz w:val="24"/>
        </w:rPr>
        <w:t>文件，操作结果如图</w:t>
      </w:r>
      <w:r>
        <w:rPr>
          <w:rFonts w:ascii="Times New Roman" w:hAnsi="Times New Roman" w:hint="eastAsia"/>
          <w:sz w:val="24"/>
        </w:rPr>
        <w:t>4-6</w:t>
      </w:r>
      <w:r>
        <w:rPr>
          <w:rFonts w:ascii="Times New Roman" w:hAnsi="Times New Roman"/>
          <w:sz w:val="24"/>
        </w:rPr>
        <w:t>（</w:t>
      </w:r>
      <w:r>
        <w:rPr>
          <w:rFonts w:ascii="Times New Roman" w:hAnsi="Times New Roman"/>
          <w:sz w:val="24"/>
        </w:rPr>
        <w:t>b</w:t>
      </w:r>
      <w:r>
        <w:rPr>
          <w:rFonts w:ascii="Times New Roman" w:hAnsi="Times New Roman"/>
          <w:sz w:val="24"/>
        </w:rPr>
        <w:t>）所示，至此标签已经生成。在生成的标签上点击</w:t>
      </w:r>
      <w:r>
        <w:rPr>
          <w:rFonts w:ascii="Times New Roman" w:hAnsi="Times New Roman"/>
          <w:sz w:val="24"/>
        </w:rPr>
        <w:lastRenderedPageBreak/>
        <w:t>右键</w:t>
      </w:r>
      <w:r>
        <w:rPr>
          <w:rFonts w:ascii="Times New Roman" w:hAnsi="Times New Roman"/>
          <w:sz w:val="24"/>
        </w:rPr>
        <w:t>Export to DICOM</w:t>
      </w:r>
      <w:r>
        <w:rPr>
          <w:rFonts w:ascii="Times New Roman" w:hAnsi="Times New Roman"/>
          <w:sz w:val="24"/>
        </w:rPr>
        <w:t>，除</w:t>
      </w:r>
      <w:proofErr w:type="spellStart"/>
      <w:r>
        <w:rPr>
          <w:rFonts w:ascii="Times New Roman" w:hAnsi="Times New Roman"/>
          <w:sz w:val="24"/>
        </w:rPr>
        <w:t>SeriesNumber</w:t>
      </w:r>
      <w:proofErr w:type="spellEnd"/>
      <w:r>
        <w:rPr>
          <w:rFonts w:ascii="Times New Roman" w:hAnsi="Times New Roman"/>
          <w:sz w:val="24"/>
        </w:rPr>
        <w:t>参数需要改成原始数据的张数外其余参数保持不动点</w:t>
      </w:r>
      <w:proofErr w:type="gramStart"/>
      <w:r>
        <w:rPr>
          <w:rFonts w:ascii="Times New Roman" w:hAnsi="Times New Roman"/>
          <w:sz w:val="24"/>
        </w:rPr>
        <w:t>击</w:t>
      </w:r>
      <w:proofErr w:type="gramEnd"/>
      <w:r>
        <w:rPr>
          <w:rFonts w:ascii="Times New Roman" w:hAnsi="Times New Roman"/>
          <w:sz w:val="24"/>
        </w:rPr>
        <w:t>Export</w:t>
      </w:r>
      <w:r>
        <w:rPr>
          <w:rFonts w:ascii="Times New Roman" w:hAnsi="Times New Roman"/>
          <w:sz w:val="24"/>
        </w:rPr>
        <w:t>，参数设置如图</w:t>
      </w:r>
      <w:r>
        <w:rPr>
          <w:rFonts w:ascii="Times New Roman" w:hAnsi="Times New Roman" w:hint="eastAsia"/>
          <w:sz w:val="24"/>
        </w:rPr>
        <w:t>4-6</w:t>
      </w:r>
      <w:r>
        <w:rPr>
          <w:rFonts w:ascii="Times New Roman" w:hAnsi="Times New Roman"/>
          <w:sz w:val="24"/>
        </w:rPr>
        <w:t>（</w:t>
      </w:r>
      <w:r>
        <w:rPr>
          <w:rFonts w:ascii="Times New Roman" w:hAnsi="Times New Roman"/>
          <w:sz w:val="24"/>
        </w:rPr>
        <w:t>c</w:t>
      </w:r>
      <w:r>
        <w:rPr>
          <w:rFonts w:ascii="Times New Roman" w:hAnsi="Times New Roman"/>
          <w:sz w:val="24"/>
        </w:rPr>
        <w:t>）所</w:t>
      </w:r>
      <w:r>
        <w:rPr>
          <w:rFonts w:ascii="Times New Roman" w:hAnsi="Times New Roman"/>
          <w:sz w:val="24"/>
        </w:rPr>
        <w:t>示。</w:t>
      </w:r>
      <w:proofErr w:type="gramStart"/>
      <w:r>
        <w:rPr>
          <w:rFonts w:ascii="Times New Roman" w:hAnsi="Times New Roman"/>
          <w:sz w:val="24"/>
        </w:rPr>
        <w:t>待软件</w:t>
      </w:r>
      <w:proofErr w:type="gramEnd"/>
      <w:r>
        <w:rPr>
          <w:rFonts w:ascii="Times New Roman" w:hAnsi="Times New Roman"/>
          <w:sz w:val="24"/>
        </w:rPr>
        <w:t>提示导出成功则标签生成与导出完成。</w:t>
      </w:r>
    </w:p>
    <w:p w14:paraId="5A8D2760" w14:textId="77777777" w:rsidR="00CC2512" w:rsidRDefault="00705C2B">
      <w:pPr>
        <w:pStyle w:val="3"/>
        <w:ind w:firstLineChars="200" w:firstLine="643"/>
        <w:rPr>
          <w:rFonts w:ascii="Times New Roman" w:hAnsi="Times New Roman"/>
        </w:rPr>
      </w:pPr>
      <w:bookmarkStart w:id="130" w:name="_Toc9697"/>
      <w:bookmarkStart w:id="131" w:name="_Toc17036"/>
      <w:bookmarkStart w:id="132" w:name="_Toc19487"/>
      <w:r>
        <w:rPr>
          <w:rFonts w:ascii="Times New Roman" w:hAnsi="Times New Roman"/>
        </w:rPr>
        <w:t>4.1.</w:t>
      </w:r>
      <w:r>
        <w:rPr>
          <w:rFonts w:ascii="Times New Roman" w:hAnsi="Times New Roman" w:hint="eastAsia"/>
        </w:rPr>
        <w:t>6</w:t>
      </w:r>
      <w:r>
        <w:rPr>
          <w:rFonts w:ascii="Times New Roman" w:hAnsi="Times New Roman"/>
        </w:rPr>
        <w:t>标签处理</w:t>
      </w:r>
      <w:bookmarkEnd w:id="130"/>
      <w:bookmarkEnd w:id="131"/>
      <w:bookmarkEnd w:id="132"/>
    </w:p>
    <w:p w14:paraId="742C731A" w14:textId="77777777" w:rsidR="00CC2512" w:rsidRDefault="00705C2B">
      <w:pPr>
        <w:spacing w:line="360" w:lineRule="auto"/>
        <w:ind w:firstLineChars="200" w:firstLine="480"/>
        <w:rPr>
          <w:rFonts w:ascii="Times New Roman" w:hAnsi="Times New Roman"/>
          <w:sz w:val="24"/>
        </w:rPr>
      </w:pPr>
      <w:r>
        <w:rPr>
          <w:rFonts w:ascii="Times New Roman" w:hAnsi="Times New Roman"/>
          <w:sz w:val="24"/>
        </w:rPr>
        <w:t>通过</w:t>
      </w:r>
      <w:r>
        <w:rPr>
          <w:rFonts w:ascii="Times New Roman" w:hAnsi="Times New Roman"/>
          <w:sz w:val="24"/>
        </w:rPr>
        <w:t>3DSlicer</w:t>
      </w:r>
      <w:r>
        <w:rPr>
          <w:rFonts w:ascii="Times New Roman" w:hAnsi="Times New Roman"/>
          <w:sz w:val="24"/>
        </w:rPr>
        <w:t>导出的标签文件为</w:t>
      </w:r>
      <w:r>
        <w:rPr>
          <w:rFonts w:ascii="Times New Roman" w:hAnsi="Times New Roman"/>
          <w:sz w:val="24"/>
        </w:rPr>
        <w:t>DICOM</w:t>
      </w:r>
      <w:r>
        <w:rPr>
          <w:rFonts w:ascii="Times New Roman" w:hAnsi="Times New Roman"/>
          <w:sz w:val="24"/>
        </w:rPr>
        <w:t>格式，只能借助</w:t>
      </w:r>
      <w:r>
        <w:rPr>
          <w:rFonts w:ascii="Times New Roman" w:hAnsi="Times New Roman"/>
          <w:sz w:val="24"/>
        </w:rPr>
        <w:t>3DSlicer</w:t>
      </w:r>
      <w:r>
        <w:rPr>
          <w:rFonts w:ascii="Times New Roman" w:hAnsi="Times New Roman"/>
          <w:sz w:val="24"/>
        </w:rPr>
        <w:t>或者</w:t>
      </w:r>
      <w:r>
        <w:rPr>
          <w:rFonts w:ascii="Times New Roman" w:hAnsi="Times New Roman"/>
          <w:sz w:val="24"/>
        </w:rPr>
        <w:t>DICOM</w:t>
      </w:r>
      <w:proofErr w:type="gramStart"/>
      <w:r>
        <w:rPr>
          <w:rFonts w:ascii="Times New Roman" w:hAnsi="Times New Roman"/>
          <w:sz w:val="24"/>
        </w:rPr>
        <w:t>查看器</w:t>
      </w:r>
      <w:proofErr w:type="gramEnd"/>
      <w:r>
        <w:rPr>
          <w:rFonts w:ascii="Times New Roman" w:hAnsi="Times New Roman"/>
          <w:sz w:val="24"/>
        </w:rPr>
        <w:t>才能看到图片结果，所以需要进一步将导出的标签文件转换为</w:t>
      </w:r>
      <w:proofErr w:type="spellStart"/>
      <w:r>
        <w:rPr>
          <w:rFonts w:ascii="Times New Roman" w:hAnsi="Times New Roman"/>
          <w:sz w:val="24"/>
        </w:rPr>
        <w:t>png</w:t>
      </w:r>
      <w:proofErr w:type="spellEnd"/>
      <w:r>
        <w:rPr>
          <w:rFonts w:ascii="Times New Roman" w:hAnsi="Times New Roman"/>
          <w:sz w:val="24"/>
        </w:rPr>
        <w:t>格式的图片。转换通过</w:t>
      </w:r>
      <w:r>
        <w:rPr>
          <w:rFonts w:ascii="Times New Roman" w:hAnsi="Times New Roman"/>
          <w:sz w:val="24"/>
        </w:rPr>
        <w:t>Python</w:t>
      </w:r>
      <w:r>
        <w:rPr>
          <w:rFonts w:ascii="Times New Roman" w:hAnsi="Times New Roman"/>
          <w:sz w:val="24"/>
        </w:rPr>
        <w:t>实现，需要先在</w:t>
      </w:r>
      <w:r>
        <w:rPr>
          <w:rFonts w:ascii="Times New Roman" w:hAnsi="Times New Roman"/>
          <w:sz w:val="24"/>
        </w:rPr>
        <w:t>PyCharm</w:t>
      </w:r>
      <w:r>
        <w:rPr>
          <w:rFonts w:ascii="Times New Roman" w:hAnsi="Times New Roman"/>
          <w:sz w:val="24"/>
        </w:rPr>
        <w:t>中通过</w:t>
      </w:r>
      <w:r>
        <w:rPr>
          <w:rFonts w:ascii="Times New Roman" w:hAnsi="Times New Roman"/>
          <w:sz w:val="24"/>
        </w:rPr>
        <w:t>pip install</w:t>
      </w:r>
      <w:r>
        <w:rPr>
          <w:rFonts w:ascii="Times New Roman" w:hAnsi="Times New Roman"/>
          <w:sz w:val="24"/>
        </w:rPr>
        <w:t>安装包</w:t>
      </w:r>
      <w:proofErr w:type="spellStart"/>
      <w:r>
        <w:rPr>
          <w:rFonts w:ascii="Times New Roman" w:hAnsi="Times New Roman"/>
          <w:sz w:val="24"/>
        </w:rPr>
        <w:t>pydicom</w:t>
      </w:r>
      <w:proofErr w:type="spellEnd"/>
      <w:r>
        <w:rPr>
          <w:rFonts w:ascii="Times New Roman" w:hAnsi="Times New Roman"/>
          <w:sz w:val="24"/>
        </w:rPr>
        <w:t>、</w:t>
      </w:r>
      <w:r>
        <w:rPr>
          <w:rFonts w:ascii="Times New Roman" w:hAnsi="Times New Roman"/>
          <w:sz w:val="24"/>
        </w:rPr>
        <w:t>matplotlib</w:t>
      </w:r>
      <w:r>
        <w:rPr>
          <w:rFonts w:ascii="Times New Roman" w:hAnsi="Times New Roman"/>
          <w:sz w:val="24"/>
        </w:rPr>
        <w:t>、</w:t>
      </w:r>
      <w:proofErr w:type="spellStart"/>
      <w:r>
        <w:rPr>
          <w:rFonts w:ascii="Times New Roman" w:hAnsi="Times New Roman"/>
          <w:sz w:val="24"/>
        </w:rPr>
        <w:t>numpy</w:t>
      </w:r>
      <w:proofErr w:type="spellEnd"/>
      <w:r>
        <w:rPr>
          <w:rFonts w:ascii="Times New Roman" w:hAnsi="Times New Roman"/>
          <w:sz w:val="24"/>
        </w:rPr>
        <w:t>、</w:t>
      </w:r>
      <w:r>
        <w:rPr>
          <w:rFonts w:ascii="Times New Roman" w:hAnsi="Times New Roman"/>
          <w:sz w:val="24"/>
        </w:rPr>
        <w:t>pandas</w:t>
      </w:r>
      <w:r>
        <w:rPr>
          <w:rFonts w:ascii="Times New Roman" w:hAnsi="Times New Roman"/>
          <w:sz w:val="24"/>
        </w:rPr>
        <w:t>。通过</w:t>
      </w:r>
      <w:proofErr w:type="spellStart"/>
      <w:r>
        <w:rPr>
          <w:rFonts w:ascii="Times New Roman" w:hAnsi="Times New Roman"/>
          <w:sz w:val="24"/>
        </w:rPr>
        <w:t>pydicom.read_file</w:t>
      </w:r>
      <w:proofErr w:type="spellEnd"/>
      <w:r>
        <w:rPr>
          <w:rFonts w:ascii="Times New Roman" w:hAnsi="Times New Roman"/>
          <w:sz w:val="24"/>
        </w:rPr>
        <w:t>(</w:t>
      </w:r>
      <w:proofErr w:type="spellStart"/>
      <w:r>
        <w:rPr>
          <w:rFonts w:ascii="Times New Roman" w:hAnsi="Times New Roman"/>
          <w:sz w:val="24"/>
        </w:rPr>
        <w:t>in_path</w:t>
      </w:r>
      <w:proofErr w:type="spellEnd"/>
      <w:r>
        <w:rPr>
          <w:rFonts w:ascii="Times New Roman" w:hAnsi="Times New Roman"/>
          <w:sz w:val="24"/>
        </w:rPr>
        <w:t>)</w:t>
      </w:r>
      <w:proofErr w:type="gramStart"/>
      <w:r>
        <w:rPr>
          <w:rFonts w:ascii="Times New Roman" w:hAnsi="Times New Roman"/>
          <w:sz w:val="24"/>
        </w:rPr>
        <w:t>读取读取</w:t>
      </w:r>
      <w:proofErr w:type="gramEnd"/>
      <w:r>
        <w:rPr>
          <w:rFonts w:ascii="Times New Roman" w:hAnsi="Times New Roman"/>
          <w:sz w:val="24"/>
        </w:rPr>
        <w:t>.</w:t>
      </w:r>
      <w:proofErr w:type="spellStart"/>
      <w:r>
        <w:rPr>
          <w:rFonts w:ascii="Times New Roman" w:hAnsi="Times New Roman"/>
          <w:sz w:val="24"/>
        </w:rPr>
        <w:t>dcm</w:t>
      </w:r>
      <w:proofErr w:type="spellEnd"/>
      <w:r>
        <w:rPr>
          <w:rFonts w:ascii="Times New Roman" w:hAnsi="Times New Roman"/>
          <w:sz w:val="24"/>
        </w:rPr>
        <w:t>文件，然后再通过</w:t>
      </w:r>
      <w:proofErr w:type="spellStart"/>
      <w:r>
        <w:rPr>
          <w:rFonts w:ascii="Times New Roman" w:hAnsi="Times New Roman"/>
          <w:sz w:val="24"/>
        </w:rPr>
        <w:t>pixel_array</w:t>
      </w:r>
      <w:proofErr w:type="spellEnd"/>
      <w:r>
        <w:rPr>
          <w:rFonts w:ascii="Times New Roman" w:hAnsi="Times New Roman"/>
          <w:sz w:val="24"/>
        </w:rPr>
        <w:t>提取信息，最后通过</w:t>
      </w:r>
      <w:proofErr w:type="spellStart"/>
      <w:r>
        <w:rPr>
          <w:rFonts w:ascii="Times New Roman" w:hAnsi="Times New Roman"/>
          <w:sz w:val="24"/>
        </w:rPr>
        <w:t>im</w:t>
      </w:r>
      <w:r>
        <w:rPr>
          <w:rFonts w:ascii="Times New Roman" w:hAnsi="Times New Roman"/>
          <w:sz w:val="24"/>
        </w:rPr>
        <w:t>age.imsave</w:t>
      </w:r>
      <w:proofErr w:type="spellEnd"/>
      <w:r>
        <w:rPr>
          <w:rFonts w:ascii="Times New Roman" w:hAnsi="Times New Roman"/>
          <w:sz w:val="24"/>
        </w:rPr>
        <w:t>(</w:t>
      </w:r>
      <w:proofErr w:type="spellStart"/>
      <w:r>
        <w:rPr>
          <w:rFonts w:ascii="Times New Roman" w:hAnsi="Times New Roman"/>
          <w:sz w:val="24"/>
        </w:rPr>
        <w:t>out_path</w:t>
      </w:r>
      <w:proofErr w:type="spellEnd"/>
      <w:r>
        <w:rPr>
          <w:rFonts w:ascii="Times New Roman" w:hAnsi="Times New Roman"/>
          <w:sz w:val="24"/>
        </w:rPr>
        <w:t xml:space="preserve">, </w:t>
      </w:r>
      <w:proofErr w:type="spellStart"/>
      <w:r>
        <w:rPr>
          <w:rFonts w:ascii="Times New Roman" w:hAnsi="Times New Roman"/>
          <w:sz w:val="24"/>
        </w:rPr>
        <w:t>img</w:t>
      </w:r>
      <w:proofErr w:type="spellEnd"/>
      <w:r>
        <w:rPr>
          <w:rFonts w:ascii="Times New Roman" w:hAnsi="Times New Roman"/>
          <w:sz w:val="24"/>
        </w:rPr>
        <w:t xml:space="preserve">, </w:t>
      </w:r>
      <w:proofErr w:type="spellStart"/>
      <w:r>
        <w:rPr>
          <w:rFonts w:ascii="Times New Roman" w:hAnsi="Times New Roman"/>
          <w:sz w:val="24"/>
        </w:rPr>
        <w:t>cmap</w:t>
      </w:r>
      <w:proofErr w:type="spellEnd"/>
      <w:r>
        <w:rPr>
          <w:rFonts w:ascii="Times New Roman" w:hAnsi="Times New Roman"/>
          <w:sz w:val="24"/>
        </w:rPr>
        <w:t>='gray')</w:t>
      </w:r>
      <w:r>
        <w:rPr>
          <w:rFonts w:ascii="Times New Roman" w:hAnsi="Times New Roman"/>
          <w:sz w:val="24"/>
        </w:rPr>
        <w:t>将图像输出。</w:t>
      </w:r>
      <w:bookmarkStart w:id="133" w:name="_Toc9412"/>
    </w:p>
    <w:p w14:paraId="6848957E" w14:textId="77777777" w:rsidR="00CC2512" w:rsidRDefault="00705C2B">
      <w:pPr>
        <w:pStyle w:val="3"/>
        <w:ind w:firstLineChars="200" w:firstLine="643"/>
        <w:rPr>
          <w:rFonts w:ascii="Times New Roman" w:hAnsi="Times New Roman"/>
        </w:rPr>
      </w:pPr>
      <w:bookmarkStart w:id="134" w:name="_Toc13472"/>
      <w:bookmarkStart w:id="135" w:name="_Toc13862"/>
      <w:r>
        <w:rPr>
          <w:rFonts w:ascii="Times New Roman" w:hAnsi="Times New Roman"/>
        </w:rPr>
        <w:t>4.1.</w:t>
      </w:r>
      <w:r>
        <w:rPr>
          <w:rFonts w:ascii="Times New Roman" w:hAnsi="Times New Roman" w:hint="eastAsia"/>
        </w:rPr>
        <w:t>7</w:t>
      </w:r>
      <w:r>
        <w:rPr>
          <w:rFonts w:ascii="Times New Roman" w:hAnsi="Times New Roman"/>
        </w:rPr>
        <w:t>手动分割最终结果</w:t>
      </w:r>
      <w:bookmarkEnd w:id="133"/>
      <w:bookmarkEnd w:id="134"/>
      <w:bookmarkEnd w:id="135"/>
    </w:p>
    <w:p w14:paraId="439BF617" w14:textId="77777777" w:rsidR="00CC2512" w:rsidRDefault="00705C2B">
      <w:pPr>
        <w:jc w:val="center"/>
        <w:rPr>
          <w:rFonts w:ascii="Times New Roman" w:hAnsi="Times New Roman"/>
        </w:rPr>
      </w:pPr>
      <w:r>
        <w:rPr>
          <w:rFonts w:ascii="Times New Roman" w:hAnsi="Times New Roman"/>
          <w:noProof/>
        </w:rPr>
        <w:drawing>
          <wp:inline distT="0" distB="0" distL="114300" distR="114300" wp14:anchorId="4F7E16E4" wp14:editId="3340FFF9">
            <wp:extent cx="3801745" cy="1926590"/>
            <wp:effectExtent l="0" t="0" r="8255" b="16510"/>
            <wp:docPr id="6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9"/>
                    <pic:cNvPicPr>
                      <a:picLocks noChangeAspect="1"/>
                    </pic:cNvPicPr>
                  </pic:nvPicPr>
                  <pic:blipFill>
                    <a:blip r:embed="rId102"/>
                    <a:stretch>
                      <a:fillRect/>
                    </a:stretch>
                  </pic:blipFill>
                  <pic:spPr>
                    <a:xfrm>
                      <a:off x="0" y="0"/>
                      <a:ext cx="3801745" cy="1926590"/>
                    </a:xfrm>
                    <a:prstGeom prst="rect">
                      <a:avLst/>
                    </a:prstGeom>
                    <a:noFill/>
                    <a:ln>
                      <a:noFill/>
                    </a:ln>
                  </pic:spPr>
                </pic:pic>
              </a:graphicData>
            </a:graphic>
          </wp:inline>
        </w:drawing>
      </w:r>
    </w:p>
    <w:p w14:paraId="513C98BC" w14:textId="77777777" w:rsidR="00CC2512" w:rsidRDefault="00705C2B">
      <w:pPr>
        <w:jc w:val="center"/>
        <w:rPr>
          <w:rFonts w:ascii="Times New Roman" w:hAnsi="Times New Roman"/>
        </w:rPr>
      </w:pPr>
      <w:r>
        <w:rPr>
          <w:rFonts w:ascii="Times New Roman" w:hAnsi="Times New Roman"/>
          <w:sz w:val="24"/>
        </w:rPr>
        <w:t>图</w:t>
      </w:r>
      <w:r>
        <w:rPr>
          <w:rFonts w:ascii="Times New Roman" w:hAnsi="Times New Roman"/>
          <w:sz w:val="24"/>
        </w:rPr>
        <w:t>4-</w:t>
      </w:r>
      <w:r>
        <w:rPr>
          <w:rFonts w:ascii="Times New Roman" w:hAnsi="Times New Roman" w:hint="eastAsia"/>
          <w:sz w:val="24"/>
        </w:rPr>
        <w:t>7</w:t>
      </w:r>
      <w:r>
        <w:rPr>
          <w:rFonts w:ascii="Times New Roman" w:hAnsi="Times New Roman"/>
          <w:sz w:val="24"/>
        </w:rPr>
        <w:t xml:space="preserve"> </w:t>
      </w:r>
      <w:r>
        <w:rPr>
          <w:rFonts w:ascii="Times New Roman" w:hAnsi="Times New Roman"/>
          <w:sz w:val="24"/>
        </w:rPr>
        <w:t>左右心室手动标注结果</w:t>
      </w:r>
    </w:p>
    <w:p w14:paraId="1CBC4FF9" w14:textId="77777777" w:rsidR="00CC2512" w:rsidRDefault="00705C2B">
      <w:pPr>
        <w:spacing w:line="360" w:lineRule="auto"/>
        <w:ind w:firstLineChars="200" w:firstLine="480"/>
        <w:rPr>
          <w:rFonts w:ascii="Times New Roman" w:hAnsi="Times New Roman"/>
          <w:sz w:val="24"/>
        </w:rPr>
      </w:pPr>
      <w:r>
        <w:rPr>
          <w:rFonts w:ascii="Times New Roman" w:hAnsi="Times New Roman"/>
          <w:sz w:val="24"/>
        </w:rPr>
        <w:t>借助</w:t>
      </w:r>
      <w:r>
        <w:rPr>
          <w:rFonts w:ascii="Times New Roman" w:hAnsi="Times New Roman"/>
          <w:sz w:val="24"/>
        </w:rPr>
        <w:t>3DSlicer</w:t>
      </w:r>
      <w:r>
        <w:rPr>
          <w:rFonts w:ascii="Times New Roman" w:hAnsi="Times New Roman"/>
          <w:sz w:val="24"/>
        </w:rPr>
        <w:t>、</w:t>
      </w:r>
      <w:r>
        <w:rPr>
          <w:rFonts w:ascii="Times New Roman" w:hAnsi="Times New Roman"/>
          <w:sz w:val="24"/>
        </w:rPr>
        <w:t>Python</w:t>
      </w:r>
      <w:r>
        <w:rPr>
          <w:rFonts w:ascii="Times New Roman" w:hAnsi="Times New Roman"/>
          <w:sz w:val="24"/>
        </w:rPr>
        <w:t>处理后产生的最终手动标注部分结果如图</w:t>
      </w:r>
      <w:r>
        <w:rPr>
          <w:rFonts w:ascii="Times New Roman" w:hAnsi="Times New Roman"/>
          <w:sz w:val="24"/>
        </w:rPr>
        <w:t>4-</w:t>
      </w:r>
      <w:r>
        <w:rPr>
          <w:rFonts w:ascii="Times New Roman" w:hAnsi="Times New Roman" w:hint="eastAsia"/>
          <w:sz w:val="24"/>
        </w:rPr>
        <w:t>7</w:t>
      </w:r>
      <w:r>
        <w:rPr>
          <w:rFonts w:ascii="Times New Roman" w:hAnsi="Times New Roman"/>
          <w:sz w:val="24"/>
        </w:rPr>
        <w:t>所示，共计</w:t>
      </w:r>
      <w:r>
        <w:rPr>
          <w:rFonts w:ascii="Times New Roman" w:hAnsi="Times New Roman"/>
          <w:sz w:val="24"/>
        </w:rPr>
        <w:t>280</w:t>
      </w:r>
      <w:r>
        <w:rPr>
          <w:rFonts w:ascii="Times New Roman" w:hAnsi="Times New Roman"/>
          <w:sz w:val="24"/>
        </w:rPr>
        <w:t>张图片，</w:t>
      </w:r>
      <w:r>
        <w:rPr>
          <w:rFonts w:ascii="Times New Roman" w:hAnsi="Times New Roman"/>
          <w:sz w:val="24"/>
        </w:rPr>
        <w:t>240</w:t>
      </w:r>
      <w:r>
        <w:rPr>
          <w:rFonts w:ascii="Times New Roman" w:hAnsi="Times New Roman"/>
          <w:sz w:val="24"/>
        </w:rPr>
        <w:t>其中张有手动标出了左右心室、</w:t>
      </w:r>
      <w:r>
        <w:rPr>
          <w:rFonts w:ascii="Times New Roman" w:hAnsi="Times New Roman"/>
          <w:sz w:val="24"/>
        </w:rPr>
        <w:t>40</w:t>
      </w:r>
      <w:r>
        <w:rPr>
          <w:rFonts w:ascii="Times New Roman" w:hAnsi="Times New Roman"/>
          <w:sz w:val="24"/>
        </w:rPr>
        <w:t>张由于专业知识不足以及分割困难没能标出左右心室。</w:t>
      </w:r>
    </w:p>
    <w:p w14:paraId="7F54B79B" w14:textId="77777777" w:rsidR="00CC2512" w:rsidRDefault="00705C2B">
      <w:pPr>
        <w:pStyle w:val="3"/>
        <w:ind w:firstLineChars="200" w:firstLine="643"/>
        <w:rPr>
          <w:rFonts w:ascii="Times New Roman" w:hAnsi="Times New Roman"/>
        </w:rPr>
      </w:pPr>
      <w:bookmarkStart w:id="136" w:name="_Toc1456"/>
      <w:bookmarkStart w:id="137" w:name="_4.1.8评价指标的Python实现"/>
      <w:r>
        <w:rPr>
          <w:rFonts w:ascii="Times New Roman" w:hAnsi="Times New Roman" w:hint="eastAsia"/>
        </w:rPr>
        <w:lastRenderedPageBreak/>
        <w:t>4.</w:t>
      </w:r>
      <w:r>
        <w:rPr>
          <w:rFonts w:ascii="Times New Roman" w:hAnsi="Times New Roman" w:hint="eastAsia"/>
        </w:rPr>
        <w:t>1</w:t>
      </w:r>
      <w:r>
        <w:rPr>
          <w:rFonts w:ascii="Times New Roman" w:hAnsi="Times New Roman"/>
        </w:rPr>
        <w:t>.</w:t>
      </w:r>
      <w:r>
        <w:rPr>
          <w:rFonts w:ascii="Times New Roman" w:hAnsi="Times New Roman" w:hint="eastAsia"/>
        </w:rPr>
        <w:t>8</w:t>
      </w:r>
      <w:r>
        <w:rPr>
          <w:rFonts w:ascii="Times New Roman" w:hAnsi="Times New Roman" w:hint="eastAsia"/>
        </w:rPr>
        <w:t>评价指标的</w:t>
      </w:r>
      <w:r>
        <w:rPr>
          <w:rFonts w:ascii="Times New Roman" w:hAnsi="Times New Roman" w:hint="eastAsia"/>
        </w:rPr>
        <w:t>Python</w:t>
      </w:r>
      <w:r>
        <w:rPr>
          <w:rFonts w:ascii="Times New Roman" w:hAnsi="Times New Roman" w:hint="eastAsia"/>
        </w:rPr>
        <w:t>实现</w:t>
      </w:r>
      <w:bookmarkEnd w:id="136"/>
    </w:p>
    <w:bookmarkEnd w:id="137"/>
    <w:p w14:paraId="70149F54" w14:textId="53AA04F1" w:rsidR="00CC2512" w:rsidRDefault="00705C2B">
      <w:pPr>
        <w:jc w:val="center"/>
        <w:rPr>
          <w:rFonts w:hint="eastAsia"/>
        </w:rPr>
      </w:pPr>
      <w:r>
        <w:rPr>
          <w:noProof/>
        </w:rPr>
        <w:drawing>
          <wp:inline distT="0" distB="0" distL="114300" distR="114300" wp14:anchorId="5FA8B072" wp14:editId="65860012">
            <wp:extent cx="3698875" cy="1917700"/>
            <wp:effectExtent l="0" t="0" r="15875" b="6350"/>
            <wp:docPr id="6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5"/>
                    <pic:cNvPicPr>
                      <a:picLocks noChangeAspect="1"/>
                    </pic:cNvPicPr>
                  </pic:nvPicPr>
                  <pic:blipFill>
                    <a:blip r:embed="rId103"/>
                    <a:stretch>
                      <a:fillRect/>
                    </a:stretch>
                  </pic:blipFill>
                  <pic:spPr>
                    <a:xfrm>
                      <a:off x="0" y="0"/>
                      <a:ext cx="3698875" cy="1917700"/>
                    </a:xfrm>
                    <a:prstGeom prst="rect">
                      <a:avLst/>
                    </a:prstGeom>
                    <a:noFill/>
                    <a:ln>
                      <a:noFill/>
                    </a:ln>
                  </pic:spPr>
                </pic:pic>
              </a:graphicData>
            </a:graphic>
          </wp:inline>
        </w:drawing>
      </w:r>
      <w:ins w:id="138" w:author="杜 秀全" w:date="2022-07-06T10:37:00Z">
        <w:r w:rsidR="00C22AEB">
          <w:rPr>
            <w:rFonts w:hint="eastAsia"/>
          </w:rPr>
          <w:t>这段程序里我有两个疑问：</w:t>
        </w:r>
        <w:r w:rsidR="00C22AEB">
          <w:rPr>
            <w:rFonts w:hint="eastAsia"/>
          </w:rPr>
          <w:t>1</w:t>
        </w:r>
        <w:r w:rsidR="00C22AEB">
          <w:t xml:space="preserve">. </w:t>
        </w:r>
        <w:r w:rsidR="00C22AEB">
          <w:rPr>
            <w:rFonts w:hint="eastAsia"/>
          </w:rPr>
          <w:t>为什么</w:t>
        </w:r>
        <w:r w:rsidR="00C22AEB">
          <w:rPr>
            <w:rFonts w:hint="eastAsia"/>
          </w:rPr>
          <w:t>o</w:t>
        </w:r>
        <w:r w:rsidR="00C22AEB">
          <w:t>utput</w:t>
        </w:r>
        <w:r w:rsidR="00C22AEB">
          <w:rPr>
            <w:rFonts w:hint="eastAsia"/>
          </w:rPr>
          <w:t>上要加</w:t>
        </w:r>
        <w:r w:rsidR="00C22AEB">
          <w:rPr>
            <w:rFonts w:hint="eastAsia"/>
          </w:rPr>
          <w:t>s</w:t>
        </w:r>
        <w:r w:rsidR="00C22AEB">
          <w:t>igmoid?, 2.</w:t>
        </w:r>
        <w:r w:rsidR="00C22AEB">
          <w:rPr>
            <w:rFonts w:hint="eastAsia"/>
          </w:rPr>
          <w:t>out</w:t>
        </w:r>
        <w:r w:rsidR="00C22AEB">
          <w:t>put*target</w:t>
        </w:r>
        <w:r w:rsidR="00C22AEB">
          <w:rPr>
            <w:rFonts w:hint="eastAsia"/>
          </w:rPr>
          <w:t>是什么意思，矩阵相乘？</w:t>
        </w:r>
      </w:ins>
      <w:ins w:id="139" w:author="杜 秀全" w:date="2022-07-06T10:38:00Z">
        <w:r w:rsidR="00C22AEB">
          <w:rPr>
            <w:rFonts w:hint="eastAsia"/>
          </w:rPr>
          <w:t>若是的话，这不是对应交叉部分吧。</w:t>
        </w:r>
      </w:ins>
    </w:p>
    <w:p w14:paraId="62315A9E" w14:textId="77777777" w:rsidR="00CC2512" w:rsidRDefault="00705C2B">
      <w:pPr>
        <w:jc w:val="center"/>
      </w:pPr>
      <w:r>
        <w:rPr>
          <w:rFonts w:hint="eastAsia"/>
        </w:rPr>
        <w:t>（</w:t>
      </w:r>
      <w:r>
        <w:rPr>
          <w:rFonts w:hint="eastAsia"/>
        </w:rPr>
        <w:t>a</w:t>
      </w:r>
      <w:r>
        <w:rPr>
          <w:rFonts w:hint="eastAsia"/>
        </w:rPr>
        <w:t>）</w:t>
      </w:r>
      <w:r>
        <w:rPr>
          <w:rFonts w:hint="eastAsia"/>
        </w:rPr>
        <w:t>Dice</w:t>
      </w:r>
      <w:r>
        <w:rPr>
          <w:rFonts w:hint="eastAsia"/>
        </w:rPr>
        <w:t>指标函数体</w:t>
      </w:r>
    </w:p>
    <w:p w14:paraId="1A6E380B" w14:textId="77777777" w:rsidR="00CC2512" w:rsidRDefault="00705C2B">
      <w:pPr>
        <w:jc w:val="center"/>
      </w:pPr>
      <w:r>
        <w:rPr>
          <w:noProof/>
        </w:rPr>
        <w:drawing>
          <wp:inline distT="0" distB="0" distL="114300" distR="114300" wp14:anchorId="60BD99A4" wp14:editId="64BC0004">
            <wp:extent cx="3733165" cy="1981200"/>
            <wp:effectExtent l="0" t="0" r="635" b="0"/>
            <wp:docPr id="7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6"/>
                    <pic:cNvPicPr>
                      <a:picLocks noChangeAspect="1"/>
                    </pic:cNvPicPr>
                  </pic:nvPicPr>
                  <pic:blipFill>
                    <a:blip r:embed="rId104"/>
                    <a:stretch>
                      <a:fillRect/>
                    </a:stretch>
                  </pic:blipFill>
                  <pic:spPr>
                    <a:xfrm>
                      <a:off x="0" y="0"/>
                      <a:ext cx="3733165" cy="1981200"/>
                    </a:xfrm>
                    <a:prstGeom prst="rect">
                      <a:avLst/>
                    </a:prstGeom>
                    <a:noFill/>
                    <a:ln>
                      <a:noFill/>
                    </a:ln>
                  </pic:spPr>
                </pic:pic>
              </a:graphicData>
            </a:graphic>
          </wp:inline>
        </w:drawing>
      </w:r>
    </w:p>
    <w:p w14:paraId="1168ACE8" w14:textId="77777777" w:rsidR="00CC2512" w:rsidRDefault="00705C2B">
      <w:pPr>
        <w:jc w:val="center"/>
      </w:pPr>
      <w:r>
        <w:rPr>
          <w:rFonts w:hint="eastAsia"/>
        </w:rPr>
        <w:t>（</w:t>
      </w:r>
      <w:r>
        <w:rPr>
          <w:rFonts w:hint="eastAsia"/>
        </w:rPr>
        <w:t>b</w:t>
      </w:r>
      <w:r>
        <w:rPr>
          <w:rFonts w:hint="eastAsia"/>
        </w:rPr>
        <w:t>）</w:t>
      </w:r>
      <w:r>
        <w:rPr>
          <w:rFonts w:hint="eastAsia"/>
        </w:rPr>
        <w:t>IOU</w:t>
      </w:r>
      <w:r>
        <w:rPr>
          <w:rFonts w:hint="eastAsia"/>
        </w:rPr>
        <w:t>指标函数体</w:t>
      </w:r>
    </w:p>
    <w:p w14:paraId="77BDE884" w14:textId="77777777" w:rsidR="00CC2512" w:rsidRDefault="00705C2B">
      <w:pPr>
        <w:jc w:val="center"/>
      </w:pPr>
      <w:r>
        <w:rPr>
          <w:noProof/>
        </w:rPr>
        <w:drawing>
          <wp:inline distT="0" distB="0" distL="114300" distR="114300" wp14:anchorId="1B5998AF" wp14:editId="57433562">
            <wp:extent cx="3733800" cy="2145030"/>
            <wp:effectExtent l="0" t="0" r="0" b="7620"/>
            <wp:docPr id="7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7"/>
                    <pic:cNvPicPr>
                      <a:picLocks noChangeAspect="1"/>
                    </pic:cNvPicPr>
                  </pic:nvPicPr>
                  <pic:blipFill>
                    <a:blip r:embed="rId105"/>
                    <a:stretch>
                      <a:fillRect/>
                    </a:stretch>
                  </pic:blipFill>
                  <pic:spPr>
                    <a:xfrm>
                      <a:off x="0" y="0"/>
                      <a:ext cx="3733800" cy="2145030"/>
                    </a:xfrm>
                    <a:prstGeom prst="rect">
                      <a:avLst/>
                    </a:prstGeom>
                    <a:noFill/>
                    <a:ln>
                      <a:noFill/>
                    </a:ln>
                  </pic:spPr>
                </pic:pic>
              </a:graphicData>
            </a:graphic>
          </wp:inline>
        </w:drawing>
      </w:r>
    </w:p>
    <w:p w14:paraId="4B8DFE8C" w14:textId="77777777" w:rsidR="00CC2512" w:rsidRDefault="00705C2B">
      <w:pPr>
        <w:jc w:val="center"/>
      </w:pPr>
      <w:r>
        <w:rPr>
          <w:rFonts w:hint="eastAsia"/>
        </w:rPr>
        <w:t>（</w:t>
      </w:r>
      <w:r>
        <w:rPr>
          <w:rFonts w:hint="eastAsia"/>
        </w:rPr>
        <w:t>c</w:t>
      </w:r>
      <w:r>
        <w:rPr>
          <w:rFonts w:hint="eastAsia"/>
        </w:rPr>
        <w:t>）</w:t>
      </w:r>
      <w:r>
        <w:rPr>
          <w:rFonts w:hint="eastAsia"/>
        </w:rPr>
        <w:t>PPV</w:t>
      </w:r>
      <w:r>
        <w:rPr>
          <w:rFonts w:hint="eastAsia"/>
        </w:rPr>
        <w:t>指标函数体</w:t>
      </w:r>
    </w:p>
    <w:p w14:paraId="216B1E99" w14:textId="77777777" w:rsidR="00CC2512" w:rsidRDefault="00CC2512">
      <w:pPr>
        <w:jc w:val="center"/>
      </w:pPr>
    </w:p>
    <w:p w14:paraId="25818FFA" w14:textId="77777777" w:rsidR="00CC2512" w:rsidRDefault="00705C2B">
      <w:pPr>
        <w:jc w:val="center"/>
      </w:pPr>
      <w:r>
        <w:rPr>
          <w:noProof/>
        </w:rPr>
        <w:lastRenderedPageBreak/>
        <w:drawing>
          <wp:inline distT="0" distB="0" distL="114300" distR="114300" wp14:anchorId="4863D934" wp14:editId="3990693F">
            <wp:extent cx="3736340" cy="2115820"/>
            <wp:effectExtent l="0" t="0" r="16510" b="17780"/>
            <wp:docPr id="8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8"/>
                    <pic:cNvPicPr>
                      <a:picLocks noChangeAspect="1"/>
                    </pic:cNvPicPr>
                  </pic:nvPicPr>
                  <pic:blipFill>
                    <a:blip r:embed="rId106"/>
                    <a:stretch>
                      <a:fillRect/>
                    </a:stretch>
                  </pic:blipFill>
                  <pic:spPr>
                    <a:xfrm>
                      <a:off x="0" y="0"/>
                      <a:ext cx="3736340" cy="2115820"/>
                    </a:xfrm>
                    <a:prstGeom prst="rect">
                      <a:avLst/>
                    </a:prstGeom>
                    <a:noFill/>
                    <a:ln>
                      <a:noFill/>
                    </a:ln>
                  </pic:spPr>
                </pic:pic>
              </a:graphicData>
            </a:graphic>
          </wp:inline>
        </w:drawing>
      </w:r>
    </w:p>
    <w:p w14:paraId="767D2CBA" w14:textId="77777777" w:rsidR="00CC2512" w:rsidRDefault="00705C2B">
      <w:pPr>
        <w:jc w:val="center"/>
      </w:pPr>
      <w:r>
        <w:rPr>
          <w:rFonts w:hint="eastAsia"/>
        </w:rPr>
        <w:t>（</w:t>
      </w:r>
      <w:r>
        <w:rPr>
          <w:rFonts w:hint="eastAsia"/>
        </w:rPr>
        <w:t>d</w:t>
      </w:r>
      <w:r>
        <w:rPr>
          <w:rFonts w:hint="eastAsia"/>
        </w:rPr>
        <w:t>）</w:t>
      </w:r>
      <w:r>
        <w:rPr>
          <w:rFonts w:hint="eastAsia"/>
        </w:rPr>
        <w:t>Sensitivity</w:t>
      </w:r>
      <w:r>
        <w:rPr>
          <w:rFonts w:hint="eastAsia"/>
        </w:rPr>
        <w:t>指标函数体</w:t>
      </w:r>
    </w:p>
    <w:p w14:paraId="3B29E3A4" w14:textId="77777777" w:rsidR="00CC2512" w:rsidRDefault="00705C2B">
      <w:pPr>
        <w:jc w:val="center"/>
      </w:pPr>
      <w:r>
        <w:rPr>
          <w:rFonts w:hint="eastAsia"/>
        </w:rPr>
        <w:t>图</w:t>
      </w:r>
      <w:r>
        <w:rPr>
          <w:rFonts w:hint="eastAsia"/>
        </w:rPr>
        <w:t xml:space="preserve">4-8 </w:t>
      </w:r>
      <w:r>
        <w:rPr>
          <w:rFonts w:hint="eastAsia"/>
        </w:rPr>
        <w:t>各评价指标函数体</w:t>
      </w:r>
    </w:p>
    <w:p w14:paraId="510EDF06" w14:textId="77777777" w:rsidR="00CC2512" w:rsidRDefault="00705C2B">
      <w:pPr>
        <w:spacing w:line="360" w:lineRule="auto"/>
        <w:ind w:firstLineChars="200" w:firstLine="480"/>
        <w:rPr>
          <w:rFonts w:ascii="Times New Roman" w:hAnsi="Times New Roman"/>
          <w:sz w:val="24"/>
        </w:rPr>
      </w:pPr>
      <w:r>
        <w:rPr>
          <w:rFonts w:ascii="Times New Roman" w:hAnsi="Times New Roman"/>
          <w:sz w:val="24"/>
        </w:rPr>
        <w:t>首先要在当前文件中导入</w:t>
      </w:r>
      <w:r>
        <w:rPr>
          <w:rFonts w:ascii="Times New Roman" w:hAnsi="Times New Roman"/>
          <w:sz w:val="24"/>
        </w:rPr>
        <w:t>cv</w:t>
      </w:r>
      <w:r>
        <w:rPr>
          <w:rFonts w:ascii="Times New Roman" w:hAnsi="Times New Roman"/>
          <w:sz w:val="24"/>
        </w:rPr>
        <w:t>，</w:t>
      </w:r>
      <w:proofErr w:type="spellStart"/>
      <w:r>
        <w:rPr>
          <w:rFonts w:ascii="Times New Roman" w:hAnsi="Times New Roman"/>
          <w:sz w:val="24"/>
        </w:rPr>
        <w:t>matplotlib.pyplot</w:t>
      </w:r>
      <w:proofErr w:type="spellEnd"/>
      <w:r>
        <w:rPr>
          <w:rFonts w:ascii="Times New Roman" w:hAnsi="Times New Roman" w:hint="eastAsia"/>
          <w:sz w:val="24"/>
        </w:rPr>
        <w:t>（</w:t>
      </w:r>
      <w:r>
        <w:rPr>
          <w:rFonts w:ascii="Times New Roman" w:hAnsi="Times New Roman" w:hint="eastAsia"/>
          <w:sz w:val="24"/>
        </w:rPr>
        <w:t>命名为</w:t>
      </w:r>
      <w:proofErr w:type="spellStart"/>
      <w:r>
        <w:rPr>
          <w:rFonts w:ascii="Times New Roman" w:hAnsi="Times New Roman" w:hint="eastAsia"/>
          <w:sz w:val="24"/>
        </w:rPr>
        <w:t>plt</w:t>
      </w:r>
      <w:proofErr w:type="spellEnd"/>
      <w:r>
        <w:rPr>
          <w:rFonts w:ascii="Times New Roman" w:hAnsi="Times New Roman" w:hint="eastAsia"/>
          <w:sz w:val="24"/>
        </w:rPr>
        <w:t>）</w:t>
      </w:r>
      <w:r>
        <w:rPr>
          <w:rFonts w:ascii="Times New Roman" w:hAnsi="Times New Roman"/>
          <w:sz w:val="24"/>
        </w:rPr>
        <w:t>，</w:t>
      </w:r>
      <w:r>
        <w:rPr>
          <w:rFonts w:ascii="Times New Roman" w:hAnsi="Times New Roman"/>
          <w:sz w:val="24"/>
        </w:rPr>
        <w:t>torch</w:t>
      </w:r>
      <w:r>
        <w:rPr>
          <w:rFonts w:ascii="Times New Roman" w:hAnsi="Times New Roman"/>
          <w:sz w:val="24"/>
        </w:rPr>
        <w:t>其中</w:t>
      </w:r>
      <w:r>
        <w:rPr>
          <w:rFonts w:ascii="Times New Roman" w:hAnsi="Times New Roman"/>
          <w:sz w:val="24"/>
        </w:rPr>
        <w:t>cv</w:t>
      </w:r>
      <w:r>
        <w:rPr>
          <w:rFonts w:ascii="Times New Roman" w:hAnsi="Times New Roman"/>
          <w:sz w:val="24"/>
        </w:rPr>
        <w:t>用来打开文件，</w:t>
      </w:r>
      <w:proofErr w:type="spellStart"/>
      <w:r>
        <w:rPr>
          <w:rFonts w:ascii="Times New Roman" w:hAnsi="Times New Roman"/>
          <w:sz w:val="24"/>
        </w:rPr>
        <w:t>matplotlib.pyplot</w:t>
      </w:r>
      <w:proofErr w:type="spellEnd"/>
      <w:r>
        <w:rPr>
          <w:rFonts w:ascii="Times New Roman" w:hAnsi="Times New Roman"/>
          <w:sz w:val="24"/>
        </w:rPr>
        <w:t>用来绘图，</w:t>
      </w:r>
      <w:r>
        <w:rPr>
          <w:rFonts w:ascii="Times New Roman" w:hAnsi="Times New Roman"/>
          <w:sz w:val="24"/>
        </w:rPr>
        <w:t>torch</w:t>
      </w:r>
      <w:r>
        <w:rPr>
          <w:rFonts w:ascii="Times New Roman" w:hAnsi="Times New Roman"/>
          <w:sz w:val="24"/>
        </w:rPr>
        <w:t>用来计算图中区域面积（如果环境中没有则需要通过</w:t>
      </w:r>
      <w:r>
        <w:rPr>
          <w:rFonts w:ascii="Times New Roman" w:hAnsi="Times New Roman"/>
          <w:sz w:val="24"/>
        </w:rPr>
        <w:t>pip install [</w:t>
      </w:r>
      <w:r>
        <w:rPr>
          <w:rFonts w:ascii="Times New Roman" w:hAnsi="Times New Roman"/>
          <w:sz w:val="24"/>
        </w:rPr>
        <w:t>包名</w:t>
      </w:r>
      <w:r>
        <w:rPr>
          <w:rFonts w:ascii="Times New Roman" w:hAnsi="Times New Roman"/>
          <w:sz w:val="24"/>
        </w:rPr>
        <w:t xml:space="preserve">] </w:t>
      </w:r>
      <w:r>
        <w:rPr>
          <w:rFonts w:ascii="Times New Roman" w:hAnsi="Times New Roman"/>
          <w:sz w:val="24"/>
        </w:rPr>
        <w:t>进行安装）。</w:t>
      </w:r>
    </w:p>
    <w:p w14:paraId="428EB7DB" w14:textId="77777777" w:rsidR="00CC2512" w:rsidRDefault="00705C2B">
      <w:pPr>
        <w:spacing w:line="360" w:lineRule="auto"/>
        <w:ind w:firstLineChars="200" w:firstLine="480"/>
      </w:pPr>
      <w:r>
        <w:rPr>
          <w:rFonts w:hint="eastAsia"/>
          <w:sz w:val="24"/>
        </w:rPr>
        <w:t>给定自己手动标注的以及专家标注的要计算评价指标的图片的地址，调用</w:t>
      </w:r>
      <w:r>
        <w:rPr>
          <w:sz w:val="24"/>
        </w:rPr>
        <w:t>cv2.imread</w:t>
      </w:r>
      <w:r>
        <w:rPr>
          <w:rFonts w:hint="eastAsia"/>
          <w:sz w:val="24"/>
        </w:rPr>
        <w:t>打开图片，并将结果作为参数传给评价指标的函数体，各个评价指标的函数体</w:t>
      </w:r>
      <w:r>
        <w:rPr>
          <w:rFonts w:hint="eastAsia"/>
          <w:color w:val="000000" w:themeColor="text1"/>
          <w:sz w:val="24"/>
        </w:rPr>
        <w:t>如</w:t>
      </w:r>
      <w:r>
        <w:rPr>
          <w:rFonts w:hint="eastAsia"/>
          <w:sz w:val="24"/>
        </w:rPr>
        <w:t>图</w:t>
      </w:r>
      <w:r>
        <w:rPr>
          <w:rFonts w:hint="eastAsia"/>
          <w:sz w:val="24"/>
        </w:rPr>
        <w:t>4-8</w:t>
      </w:r>
      <w:r>
        <w:rPr>
          <w:rFonts w:hint="eastAsia"/>
          <w:sz w:val="24"/>
        </w:rPr>
        <w:t>（</w:t>
      </w:r>
      <w:r>
        <w:rPr>
          <w:rFonts w:hint="eastAsia"/>
          <w:sz w:val="24"/>
        </w:rPr>
        <w:t>a</w:t>
      </w:r>
      <w:r>
        <w:rPr>
          <w:rFonts w:hint="eastAsia"/>
          <w:sz w:val="24"/>
        </w:rPr>
        <w:t>）</w:t>
      </w:r>
      <w:r>
        <w:rPr>
          <w:rFonts w:hint="eastAsia"/>
          <w:sz w:val="24"/>
        </w:rPr>
        <w:t>~</w:t>
      </w:r>
      <w:r>
        <w:rPr>
          <w:rFonts w:hint="eastAsia"/>
          <w:sz w:val="24"/>
        </w:rPr>
        <w:t>（</w:t>
      </w:r>
      <w:r>
        <w:rPr>
          <w:rFonts w:hint="eastAsia"/>
          <w:sz w:val="24"/>
        </w:rPr>
        <w:t>d</w:t>
      </w:r>
      <w:r>
        <w:rPr>
          <w:rFonts w:hint="eastAsia"/>
          <w:sz w:val="24"/>
        </w:rPr>
        <w:t>）所示，通过</w:t>
      </w:r>
      <w:r>
        <w:rPr>
          <w:rFonts w:hint="eastAsia"/>
          <w:sz w:val="24"/>
        </w:rPr>
        <w:t>for</w:t>
      </w:r>
      <w:r>
        <w:rPr>
          <w:rFonts w:hint="eastAsia"/>
          <w:sz w:val="24"/>
        </w:rPr>
        <w:t>循环依次计算</w:t>
      </w:r>
      <w:r>
        <w:rPr>
          <w:rFonts w:hint="eastAsia"/>
          <w:sz w:val="24"/>
        </w:rPr>
        <w:t>16</w:t>
      </w:r>
      <w:r>
        <w:rPr>
          <w:rFonts w:hint="eastAsia"/>
          <w:sz w:val="24"/>
        </w:rPr>
        <w:t>张图片的评价指标并将结果用数组进行保存。计算完成后将图的数量作为横轴，指标计算结果作为纵轴进行画图。首先通过</w:t>
      </w:r>
      <w:proofErr w:type="spellStart"/>
      <w:r>
        <w:rPr>
          <w:rFonts w:hint="eastAsia"/>
          <w:sz w:val="24"/>
        </w:rPr>
        <w:t>plt.</w:t>
      </w:r>
      <w:r>
        <w:rPr>
          <w:sz w:val="24"/>
        </w:rPr>
        <w:t>scatter</w:t>
      </w:r>
      <w:proofErr w:type="spellEnd"/>
      <w:r>
        <w:rPr>
          <w:rFonts w:hint="eastAsia"/>
          <w:sz w:val="24"/>
        </w:rPr>
        <w:t>设定</w:t>
      </w:r>
      <w:r>
        <w:rPr>
          <w:rFonts w:hint="eastAsia"/>
          <w:sz w:val="24"/>
        </w:rPr>
        <w:t>x</w:t>
      </w:r>
      <w:r>
        <w:rPr>
          <w:rFonts w:hint="eastAsia"/>
          <w:sz w:val="24"/>
        </w:rPr>
        <w:t>轴坐标，</w:t>
      </w:r>
      <w:r>
        <w:rPr>
          <w:rFonts w:hint="eastAsia"/>
          <w:sz w:val="24"/>
        </w:rPr>
        <w:t>y</w:t>
      </w:r>
      <w:r>
        <w:rPr>
          <w:rFonts w:hint="eastAsia"/>
          <w:sz w:val="24"/>
        </w:rPr>
        <w:t>轴坐标，点的大小；</w:t>
      </w:r>
      <w:proofErr w:type="spellStart"/>
      <w:r>
        <w:rPr>
          <w:sz w:val="24"/>
        </w:rPr>
        <w:t>plt.title</w:t>
      </w:r>
      <w:proofErr w:type="spellEnd"/>
      <w:r>
        <w:rPr>
          <w:rFonts w:hint="eastAsia"/>
          <w:sz w:val="24"/>
        </w:rPr>
        <w:t>设置图表标题；</w:t>
      </w:r>
      <w:proofErr w:type="spellStart"/>
      <w:r>
        <w:rPr>
          <w:sz w:val="24"/>
        </w:rPr>
        <w:t>plt.xlabel</w:t>
      </w:r>
      <w:proofErr w:type="spellEnd"/>
      <w:r>
        <w:rPr>
          <w:rFonts w:hint="eastAsia"/>
          <w:sz w:val="24"/>
        </w:rPr>
        <w:t>设置图表</w:t>
      </w:r>
      <w:r>
        <w:rPr>
          <w:rFonts w:hint="eastAsia"/>
          <w:sz w:val="24"/>
        </w:rPr>
        <w:t>x</w:t>
      </w:r>
      <w:r>
        <w:rPr>
          <w:rFonts w:hint="eastAsia"/>
          <w:sz w:val="24"/>
        </w:rPr>
        <w:t>轴字体大小和横轴标签；</w:t>
      </w:r>
      <w:proofErr w:type="spellStart"/>
      <w:r>
        <w:rPr>
          <w:sz w:val="24"/>
        </w:rPr>
        <w:t>plt.ylabel</w:t>
      </w:r>
      <w:proofErr w:type="spellEnd"/>
      <w:r>
        <w:rPr>
          <w:rFonts w:hint="eastAsia"/>
          <w:sz w:val="24"/>
        </w:rPr>
        <w:t>设置图表</w:t>
      </w:r>
      <w:r>
        <w:rPr>
          <w:rFonts w:hint="eastAsia"/>
          <w:sz w:val="24"/>
        </w:rPr>
        <w:t>y</w:t>
      </w:r>
      <w:r>
        <w:rPr>
          <w:rFonts w:hint="eastAsia"/>
          <w:sz w:val="24"/>
        </w:rPr>
        <w:t>轴字体大小和横轴标签；</w:t>
      </w:r>
      <w:proofErr w:type="spellStart"/>
      <w:r>
        <w:rPr>
          <w:sz w:val="24"/>
        </w:rPr>
        <w:t>plt.grid</w:t>
      </w:r>
      <w:proofErr w:type="spellEnd"/>
      <w:r>
        <w:rPr>
          <w:rFonts w:hint="eastAsia"/>
          <w:sz w:val="24"/>
        </w:rPr>
        <w:t>设置图表网格；</w:t>
      </w:r>
      <w:proofErr w:type="spellStart"/>
      <w:r>
        <w:rPr>
          <w:sz w:val="24"/>
        </w:rPr>
        <w:t>plt.tick_params</w:t>
      </w:r>
      <w:proofErr w:type="spellEnd"/>
      <w:r>
        <w:rPr>
          <w:rFonts w:hint="eastAsia"/>
          <w:sz w:val="24"/>
        </w:rPr>
        <w:t>设置图表刻度标记大小；</w:t>
      </w:r>
      <w:proofErr w:type="spellStart"/>
      <w:r>
        <w:rPr>
          <w:sz w:val="24"/>
        </w:rPr>
        <w:t>plt.text</w:t>
      </w:r>
      <w:proofErr w:type="spellEnd"/>
      <w:r>
        <w:rPr>
          <w:rFonts w:hint="eastAsia"/>
          <w:sz w:val="24"/>
        </w:rPr>
        <w:t>显示点的</w:t>
      </w:r>
      <w:r>
        <w:rPr>
          <w:rFonts w:hint="eastAsia"/>
          <w:sz w:val="24"/>
        </w:rPr>
        <w:t>y</w:t>
      </w:r>
      <w:r>
        <w:rPr>
          <w:rFonts w:hint="eastAsia"/>
          <w:sz w:val="24"/>
        </w:rPr>
        <w:t>轴数值。最后使用</w:t>
      </w:r>
      <w:proofErr w:type="spellStart"/>
      <w:r>
        <w:rPr>
          <w:sz w:val="24"/>
        </w:rPr>
        <w:t>plt.</w:t>
      </w:r>
      <w:r>
        <w:rPr>
          <w:rFonts w:hint="eastAsia"/>
          <w:sz w:val="24"/>
        </w:rPr>
        <w:t>savefig</w:t>
      </w:r>
      <w:proofErr w:type="spellEnd"/>
      <w:r>
        <w:rPr>
          <w:rFonts w:hint="eastAsia"/>
          <w:sz w:val="24"/>
        </w:rPr>
        <w:t>自动保存并命</w:t>
      </w:r>
      <w:r>
        <w:rPr>
          <w:rFonts w:hint="eastAsia"/>
          <w:sz w:val="24"/>
        </w:rPr>
        <w:t>名图片。</w:t>
      </w:r>
    </w:p>
    <w:p w14:paraId="78301BC1" w14:textId="77777777" w:rsidR="00CC2512" w:rsidRDefault="00705C2B">
      <w:pPr>
        <w:pStyle w:val="3"/>
        <w:ind w:firstLineChars="200" w:firstLine="643"/>
        <w:rPr>
          <w:rFonts w:ascii="Times New Roman" w:hAnsi="Times New Roman"/>
        </w:rPr>
      </w:pPr>
      <w:bookmarkStart w:id="140" w:name="_Toc30182"/>
      <w:r>
        <w:rPr>
          <w:rFonts w:ascii="Times New Roman" w:hAnsi="Times New Roman" w:hint="eastAsia"/>
        </w:rPr>
        <w:t>4.1.9</w:t>
      </w:r>
      <w:r>
        <w:rPr>
          <w:rFonts w:ascii="Times New Roman" w:hAnsi="Times New Roman" w:hint="eastAsia"/>
        </w:rPr>
        <w:t>评价指标计算分析</w:t>
      </w:r>
      <w:bookmarkEnd w:id="140"/>
    </w:p>
    <w:p w14:paraId="68A5BB17" w14:textId="77777777" w:rsidR="00CC2512" w:rsidRDefault="00705C2B">
      <w:pPr>
        <w:rPr>
          <w:rFonts w:ascii="Times New Roman" w:hAnsi="Times New Roman"/>
        </w:rPr>
      </w:pPr>
      <w:r>
        <w:rPr>
          <w:rFonts w:ascii="Times New Roman" w:hAnsi="Times New Roman"/>
          <w:noProof/>
        </w:rPr>
        <w:drawing>
          <wp:inline distT="0" distB="0" distL="114300" distR="114300" wp14:anchorId="7422690E" wp14:editId="67252FC0">
            <wp:extent cx="2197100" cy="1762760"/>
            <wp:effectExtent l="0" t="0" r="12700" b="8890"/>
            <wp:docPr id="71" name="图片 71" descr="D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Dice"/>
                    <pic:cNvPicPr>
                      <a:picLocks noChangeAspect="1"/>
                    </pic:cNvPicPr>
                  </pic:nvPicPr>
                  <pic:blipFill>
                    <a:blip r:embed="rId107"/>
                    <a:stretch>
                      <a:fillRect/>
                    </a:stretch>
                  </pic:blipFill>
                  <pic:spPr>
                    <a:xfrm>
                      <a:off x="0" y="0"/>
                      <a:ext cx="2197100" cy="1762760"/>
                    </a:xfrm>
                    <a:prstGeom prst="rect">
                      <a:avLst/>
                    </a:prstGeom>
                  </pic:spPr>
                </pic:pic>
              </a:graphicData>
            </a:graphic>
          </wp:inline>
        </w:drawing>
      </w:r>
      <w:r>
        <w:rPr>
          <w:rFonts w:ascii="Times New Roman" w:hAnsi="Times New Roman"/>
        </w:rPr>
        <w:t xml:space="preserve">      </w:t>
      </w:r>
      <w:r>
        <w:rPr>
          <w:rFonts w:ascii="Times New Roman" w:hAnsi="Times New Roman"/>
          <w:noProof/>
        </w:rPr>
        <w:drawing>
          <wp:inline distT="0" distB="0" distL="114300" distR="114300" wp14:anchorId="18A5C7B9" wp14:editId="2AEBB80F">
            <wp:extent cx="2202815" cy="1729105"/>
            <wp:effectExtent l="0" t="0" r="6985" b="4445"/>
            <wp:docPr id="73" name="图片 73" descr="PP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PPV"/>
                    <pic:cNvPicPr>
                      <a:picLocks noChangeAspect="1"/>
                    </pic:cNvPicPr>
                  </pic:nvPicPr>
                  <pic:blipFill>
                    <a:blip r:embed="rId108"/>
                    <a:stretch>
                      <a:fillRect/>
                    </a:stretch>
                  </pic:blipFill>
                  <pic:spPr>
                    <a:xfrm>
                      <a:off x="0" y="0"/>
                      <a:ext cx="2202815" cy="1729105"/>
                    </a:xfrm>
                    <a:prstGeom prst="rect">
                      <a:avLst/>
                    </a:prstGeom>
                  </pic:spPr>
                </pic:pic>
              </a:graphicData>
            </a:graphic>
          </wp:inline>
        </w:drawing>
      </w:r>
    </w:p>
    <w:p w14:paraId="3907447D" w14:textId="77777777" w:rsidR="00CC2512" w:rsidRDefault="00705C2B">
      <w:pPr>
        <w:jc w:val="center"/>
        <w:rPr>
          <w:rFonts w:ascii="Times New Roman" w:hAnsi="Times New Roman"/>
        </w:rPr>
      </w:pPr>
      <w:r>
        <w:rPr>
          <w:rFonts w:ascii="Times New Roman" w:hAnsi="Times New Roman"/>
        </w:rPr>
        <w:t>（</w:t>
      </w:r>
      <w:r>
        <w:rPr>
          <w:rFonts w:ascii="Times New Roman" w:hAnsi="Times New Roman"/>
        </w:rPr>
        <w:t>a</w:t>
      </w:r>
      <w:r>
        <w:rPr>
          <w:rFonts w:ascii="Times New Roman" w:hAnsi="Times New Roman"/>
        </w:rPr>
        <w:t>）手动标注的</w:t>
      </w:r>
      <w:r>
        <w:rPr>
          <w:rFonts w:ascii="Times New Roman" w:hAnsi="Times New Roman"/>
        </w:rPr>
        <w:t xml:space="preserve">Dice                       </w:t>
      </w:r>
      <w:r>
        <w:rPr>
          <w:rFonts w:ascii="Times New Roman" w:hAnsi="Times New Roman"/>
        </w:rPr>
        <w:t>（</w:t>
      </w:r>
      <w:r>
        <w:rPr>
          <w:rFonts w:ascii="Times New Roman" w:hAnsi="Times New Roman"/>
        </w:rPr>
        <w:t>b</w:t>
      </w:r>
      <w:r>
        <w:rPr>
          <w:rFonts w:ascii="Times New Roman" w:hAnsi="Times New Roman"/>
        </w:rPr>
        <w:t>）手动标注的</w:t>
      </w:r>
      <w:r>
        <w:rPr>
          <w:rFonts w:ascii="Times New Roman" w:hAnsi="Times New Roman"/>
        </w:rPr>
        <w:t>PPV</w:t>
      </w:r>
    </w:p>
    <w:p w14:paraId="66DB2ECC" w14:textId="77777777" w:rsidR="00CC2512" w:rsidRDefault="00705C2B">
      <w:pPr>
        <w:rPr>
          <w:rFonts w:ascii="Times New Roman" w:hAnsi="Times New Roman"/>
        </w:rPr>
      </w:pPr>
      <w:r>
        <w:rPr>
          <w:rFonts w:ascii="Times New Roman" w:hAnsi="Times New Roman"/>
          <w:noProof/>
        </w:rPr>
        <w:lastRenderedPageBreak/>
        <w:drawing>
          <wp:inline distT="0" distB="0" distL="114300" distR="114300" wp14:anchorId="3000E59A" wp14:editId="2D7509BB">
            <wp:extent cx="2217420" cy="1779270"/>
            <wp:effectExtent l="0" t="0" r="11430" b="11430"/>
            <wp:docPr id="72" name="图片 72" descr="I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IOU"/>
                    <pic:cNvPicPr>
                      <a:picLocks noChangeAspect="1"/>
                    </pic:cNvPicPr>
                  </pic:nvPicPr>
                  <pic:blipFill>
                    <a:blip r:embed="rId109"/>
                    <a:stretch>
                      <a:fillRect/>
                    </a:stretch>
                  </pic:blipFill>
                  <pic:spPr>
                    <a:xfrm>
                      <a:off x="0" y="0"/>
                      <a:ext cx="2217420" cy="1779270"/>
                    </a:xfrm>
                    <a:prstGeom prst="rect">
                      <a:avLst/>
                    </a:prstGeom>
                  </pic:spPr>
                </pic:pic>
              </a:graphicData>
            </a:graphic>
          </wp:inline>
        </w:drawing>
      </w:r>
      <w:r>
        <w:rPr>
          <w:rFonts w:ascii="Times New Roman" w:hAnsi="Times New Roman"/>
        </w:rPr>
        <w:t xml:space="preserve">      </w:t>
      </w:r>
      <w:r>
        <w:rPr>
          <w:rFonts w:ascii="Times New Roman" w:hAnsi="Times New Roman"/>
          <w:noProof/>
        </w:rPr>
        <w:drawing>
          <wp:inline distT="0" distB="0" distL="114300" distR="114300" wp14:anchorId="7E031B07" wp14:editId="5830E26A">
            <wp:extent cx="2237740" cy="1791970"/>
            <wp:effectExtent l="0" t="0" r="10160" b="17780"/>
            <wp:docPr id="74" name="图片 74" descr="Sensi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Sensitivity"/>
                    <pic:cNvPicPr>
                      <a:picLocks noChangeAspect="1"/>
                    </pic:cNvPicPr>
                  </pic:nvPicPr>
                  <pic:blipFill>
                    <a:blip r:embed="rId110"/>
                    <a:stretch>
                      <a:fillRect/>
                    </a:stretch>
                  </pic:blipFill>
                  <pic:spPr>
                    <a:xfrm>
                      <a:off x="0" y="0"/>
                      <a:ext cx="2237740" cy="1791970"/>
                    </a:xfrm>
                    <a:prstGeom prst="rect">
                      <a:avLst/>
                    </a:prstGeom>
                  </pic:spPr>
                </pic:pic>
              </a:graphicData>
            </a:graphic>
          </wp:inline>
        </w:drawing>
      </w:r>
    </w:p>
    <w:p w14:paraId="019F3B94" w14:textId="77777777" w:rsidR="00CC2512" w:rsidRDefault="00705C2B">
      <w:pPr>
        <w:jc w:val="center"/>
        <w:rPr>
          <w:rFonts w:ascii="Times New Roman" w:hAnsi="Times New Roman"/>
        </w:rPr>
      </w:pPr>
      <w:r>
        <w:rPr>
          <w:rFonts w:ascii="Times New Roman" w:hAnsi="Times New Roman"/>
        </w:rPr>
        <w:t>（</w:t>
      </w:r>
      <w:r>
        <w:rPr>
          <w:rFonts w:ascii="Times New Roman" w:hAnsi="Times New Roman" w:hint="eastAsia"/>
        </w:rPr>
        <w:t>c</w:t>
      </w:r>
      <w:r>
        <w:rPr>
          <w:rFonts w:ascii="Times New Roman" w:hAnsi="Times New Roman"/>
        </w:rPr>
        <w:t>）手动标注的</w:t>
      </w:r>
      <w:r>
        <w:rPr>
          <w:rFonts w:ascii="Times New Roman" w:hAnsi="Times New Roman"/>
        </w:rPr>
        <w:t xml:space="preserve">IOU                     </w:t>
      </w:r>
      <w:r>
        <w:rPr>
          <w:rFonts w:ascii="Times New Roman" w:hAnsi="Times New Roman"/>
        </w:rPr>
        <w:t>（</w:t>
      </w:r>
      <w:r>
        <w:rPr>
          <w:rFonts w:ascii="Times New Roman" w:hAnsi="Times New Roman" w:hint="eastAsia"/>
        </w:rPr>
        <w:t>d</w:t>
      </w:r>
      <w:r>
        <w:rPr>
          <w:rFonts w:ascii="Times New Roman" w:hAnsi="Times New Roman"/>
        </w:rPr>
        <w:t>）手动标注的</w:t>
      </w:r>
      <w:r>
        <w:rPr>
          <w:rFonts w:ascii="Times New Roman" w:hAnsi="Times New Roman"/>
        </w:rPr>
        <w:t>Sensitivity</w:t>
      </w:r>
    </w:p>
    <w:p w14:paraId="54BD4CB8" w14:textId="77777777" w:rsidR="00CC2512" w:rsidRDefault="00705C2B">
      <w:pPr>
        <w:jc w:val="center"/>
        <w:rPr>
          <w:rFonts w:ascii="Times New Roman" w:hAnsi="Times New Roman"/>
          <w:bCs/>
        </w:rPr>
      </w:pPr>
      <w:r>
        <w:rPr>
          <w:rFonts w:ascii="Times New Roman" w:hAnsi="Times New Roman"/>
          <w:bCs/>
        </w:rPr>
        <w:t>图</w:t>
      </w:r>
      <w:r>
        <w:rPr>
          <w:rFonts w:ascii="Times New Roman" w:hAnsi="Times New Roman" w:hint="eastAsia"/>
          <w:bCs/>
        </w:rPr>
        <w:t>4-9</w:t>
      </w:r>
      <w:r>
        <w:rPr>
          <w:rFonts w:ascii="Times New Roman" w:hAnsi="Times New Roman"/>
          <w:bCs/>
        </w:rPr>
        <w:t>手动分割评价指标结果</w:t>
      </w:r>
    </w:p>
    <w:p w14:paraId="7D351245" w14:textId="77777777" w:rsidR="00CC2512" w:rsidRDefault="00705C2B">
      <w:pPr>
        <w:spacing w:line="360" w:lineRule="auto"/>
        <w:ind w:firstLineChars="200" w:firstLine="480"/>
      </w:pPr>
      <w:r>
        <w:rPr>
          <w:rFonts w:ascii="Times New Roman" w:hAnsi="Times New Roman"/>
          <w:sz w:val="24"/>
        </w:rPr>
        <w:t>将手动分割的结果图像与专家标注的图像对比并计算</w:t>
      </w:r>
      <w:r>
        <w:rPr>
          <w:rFonts w:ascii="Times New Roman" w:hAnsi="Times New Roman"/>
          <w:sz w:val="24"/>
        </w:rPr>
        <w:t>Dice</w:t>
      </w:r>
      <w:r>
        <w:rPr>
          <w:rFonts w:ascii="Times New Roman" w:hAnsi="Times New Roman"/>
          <w:sz w:val="24"/>
        </w:rPr>
        <w:t>、</w:t>
      </w:r>
      <w:r>
        <w:rPr>
          <w:rFonts w:ascii="Times New Roman" w:hAnsi="Times New Roman"/>
          <w:sz w:val="24"/>
        </w:rPr>
        <w:t>PPV</w:t>
      </w:r>
      <w:r>
        <w:rPr>
          <w:rFonts w:ascii="Times New Roman" w:hAnsi="Times New Roman"/>
          <w:sz w:val="24"/>
        </w:rPr>
        <w:t>、</w:t>
      </w:r>
      <w:r>
        <w:rPr>
          <w:rFonts w:ascii="Times New Roman" w:hAnsi="Times New Roman"/>
          <w:sz w:val="24"/>
        </w:rPr>
        <w:t>IOU</w:t>
      </w:r>
      <w:r>
        <w:rPr>
          <w:rFonts w:ascii="Times New Roman" w:hAnsi="Times New Roman"/>
          <w:sz w:val="24"/>
        </w:rPr>
        <w:t>、</w:t>
      </w:r>
      <w:r>
        <w:rPr>
          <w:rFonts w:ascii="Times New Roman" w:hAnsi="Times New Roman"/>
          <w:sz w:val="24"/>
        </w:rPr>
        <w:t>Sensitivity</w:t>
      </w:r>
      <w:r>
        <w:rPr>
          <w:rFonts w:ascii="Times New Roman" w:hAnsi="Times New Roman"/>
          <w:sz w:val="24"/>
        </w:rPr>
        <w:t>指标。如图</w:t>
      </w:r>
      <w:r>
        <w:rPr>
          <w:rFonts w:ascii="Times New Roman" w:hAnsi="Times New Roman" w:hint="eastAsia"/>
          <w:sz w:val="24"/>
        </w:rPr>
        <w:t>4</w:t>
      </w:r>
      <w:r>
        <w:rPr>
          <w:rFonts w:ascii="Times New Roman" w:hAnsi="Times New Roman"/>
          <w:sz w:val="24"/>
        </w:rPr>
        <w:t>-</w:t>
      </w:r>
      <w:r>
        <w:rPr>
          <w:rFonts w:ascii="Times New Roman" w:hAnsi="Times New Roman" w:hint="eastAsia"/>
          <w:sz w:val="24"/>
        </w:rPr>
        <w:t>9</w:t>
      </w:r>
      <w:r>
        <w:rPr>
          <w:rFonts w:ascii="Times New Roman" w:hAnsi="Times New Roman"/>
          <w:sz w:val="24"/>
        </w:rPr>
        <w:t>（</w:t>
      </w:r>
      <w:r>
        <w:rPr>
          <w:rFonts w:ascii="Times New Roman" w:hAnsi="Times New Roman"/>
          <w:sz w:val="24"/>
        </w:rPr>
        <w:t>a</w:t>
      </w:r>
      <w:r>
        <w:rPr>
          <w:rFonts w:ascii="Times New Roman" w:hAnsi="Times New Roman"/>
          <w:sz w:val="24"/>
        </w:rPr>
        <w:t>）</w:t>
      </w:r>
      <w:r>
        <w:rPr>
          <w:rFonts w:ascii="Times New Roman" w:hAnsi="Times New Roman" w:hint="eastAsia"/>
          <w:sz w:val="24"/>
        </w:rPr>
        <w:t>~</w:t>
      </w:r>
      <w:r>
        <w:rPr>
          <w:rFonts w:ascii="Times New Roman" w:hAnsi="Times New Roman"/>
          <w:sz w:val="24"/>
        </w:rPr>
        <w:t>（</w:t>
      </w:r>
      <w:r>
        <w:rPr>
          <w:rFonts w:ascii="Times New Roman" w:hAnsi="Times New Roman"/>
          <w:sz w:val="24"/>
        </w:rPr>
        <w:t>d</w:t>
      </w:r>
      <w:r>
        <w:rPr>
          <w:rFonts w:ascii="Times New Roman" w:hAnsi="Times New Roman"/>
          <w:sz w:val="24"/>
        </w:rPr>
        <w:t>）所示，可以明显看出手动分割效果非常不好，评价指标基本不超</w:t>
      </w:r>
      <w:r>
        <w:rPr>
          <w:rFonts w:ascii="Times New Roman" w:hAnsi="Times New Roman"/>
          <w:sz w:val="24"/>
        </w:rPr>
        <w:t>10%</w:t>
      </w:r>
      <w:r>
        <w:rPr>
          <w:rFonts w:ascii="Times New Roman" w:hAnsi="Times New Roman"/>
          <w:sz w:val="24"/>
        </w:rPr>
        <w:t>。这反应出手动分割不仅耗时耗力，同时对分割者有一定的心脏知识要求。</w:t>
      </w:r>
      <w:r>
        <w:rPr>
          <w:rFonts w:ascii="Times New Roman" w:hAnsi="Times New Roman" w:hint="eastAsia"/>
          <w:sz w:val="24"/>
        </w:rPr>
        <w:t>并且实验的</w:t>
      </w:r>
      <w:r>
        <w:rPr>
          <w:rFonts w:ascii="Times New Roman" w:hAnsi="Times New Roman" w:hint="eastAsia"/>
          <w:sz w:val="24"/>
        </w:rPr>
        <w:t>280</w:t>
      </w:r>
      <w:r>
        <w:rPr>
          <w:rFonts w:ascii="Times New Roman" w:hAnsi="Times New Roman" w:hint="eastAsia"/>
          <w:sz w:val="24"/>
        </w:rPr>
        <w:t>份文件仅仅是一位病人的</w:t>
      </w:r>
      <w:r>
        <w:rPr>
          <w:rFonts w:ascii="Times New Roman" w:hAnsi="Times New Roman" w:hint="eastAsia"/>
          <w:sz w:val="24"/>
        </w:rPr>
        <w:t>MRI</w:t>
      </w:r>
      <w:r>
        <w:rPr>
          <w:rFonts w:ascii="Times New Roman" w:hAnsi="Times New Roman" w:hint="eastAsia"/>
          <w:sz w:val="24"/>
        </w:rPr>
        <w:t>，而医院中一天可能会有成千上位病人进行拍片，可想而知仅靠医生手动标注不现实，而标注时所需要的专业知识又使得标注工作无法找不懂心脏知识的人替代，所以迫切需要能进行自动标注的算法。</w:t>
      </w:r>
    </w:p>
    <w:p w14:paraId="780AEE27" w14:textId="6015BEB7" w:rsidR="00CC2512" w:rsidRDefault="00705C2B">
      <w:pPr>
        <w:pStyle w:val="2"/>
        <w:rPr>
          <w:rFonts w:ascii="Times New Roman" w:eastAsia="宋体" w:hAnsi="Times New Roman"/>
        </w:rPr>
      </w:pPr>
      <w:bookmarkStart w:id="141" w:name="_Toc24716"/>
      <w:bookmarkStart w:id="142" w:name="_Toc3845"/>
      <w:bookmarkStart w:id="143" w:name="_Toc12723"/>
      <w:r>
        <w:rPr>
          <w:rFonts w:ascii="Times New Roman" w:eastAsia="宋体" w:hAnsi="Times New Roman" w:hint="eastAsia"/>
        </w:rPr>
        <w:t>4.2</w:t>
      </w:r>
      <w:r>
        <w:rPr>
          <w:rFonts w:ascii="Times New Roman" w:eastAsia="宋体" w:hAnsi="Times New Roman"/>
        </w:rPr>
        <w:t xml:space="preserve"> </w:t>
      </w:r>
      <w:proofErr w:type="spellStart"/>
      <w:r>
        <w:rPr>
          <w:rFonts w:ascii="Times New Roman" w:eastAsia="宋体" w:hAnsi="Times New Roman"/>
        </w:rPr>
        <w:t>Unet</w:t>
      </w:r>
      <w:proofErr w:type="spellEnd"/>
      <w:r>
        <w:rPr>
          <w:rFonts w:ascii="Times New Roman" w:eastAsia="宋体" w:hAnsi="Times New Roman"/>
        </w:rPr>
        <w:t>算法分割</w:t>
      </w:r>
      <w:bookmarkEnd w:id="141"/>
      <w:bookmarkEnd w:id="142"/>
      <w:r>
        <w:rPr>
          <w:rFonts w:ascii="Times New Roman" w:eastAsia="宋体" w:hAnsi="Times New Roman" w:hint="eastAsia"/>
        </w:rPr>
        <w:t>(</w:t>
      </w:r>
      <w:proofErr w:type="spellStart"/>
      <w:r>
        <w:rPr>
          <w:rFonts w:ascii="Times New Roman" w:eastAsia="宋体" w:hAnsi="Times New Roman"/>
        </w:rPr>
        <w:t>Keras</w:t>
      </w:r>
      <w:proofErr w:type="spellEnd"/>
      <w:r>
        <w:rPr>
          <w:rFonts w:ascii="Times New Roman" w:eastAsia="宋体" w:hAnsi="Times New Roman" w:hint="eastAsia"/>
        </w:rPr>
        <w:t>)</w:t>
      </w:r>
      <w:bookmarkEnd w:id="143"/>
      <w:ins w:id="144" w:author="杜 秀全" w:date="2022-07-06T10:39:00Z">
        <w:r w:rsidR="00C22AEB">
          <w:rPr>
            <w:rFonts w:ascii="Times New Roman" w:eastAsia="宋体" w:hAnsi="Times New Roman" w:hint="eastAsia"/>
          </w:rPr>
          <w:t>，听同学们讲，</w:t>
        </w:r>
        <w:proofErr w:type="spellStart"/>
        <w:r w:rsidR="00C22AEB">
          <w:rPr>
            <w:rFonts w:ascii="Times New Roman" w:eastAsia="宋体" w:hAnsi="Times New Roman" w:hint="eastAsia"/>
          </w:rPr>
          <w:t>p</w:t>
        </w:r>
        <w:r w:rsidR="00C22AEB">
          <w:rPr>
            <w:rFonts w:ascii="Times New Roman" w:eastAsia="宋体" w:hAnsi="Times New Roman"/>
          </w:rPr>
          <w:t>ytorch</w:t>
        </w:r>
        <w:proofErr w:type="spellEnd"/>
        <w:r w:rsidR="00C22AEB">
          <w:rPr>
            <w:rFonts w:ascii="Times New Roman" w:eastAsia="宋体" w:hAnsi="Times New Roman" w:hint="eastAsia"/>
          </w:rPr>
          <w:t>简单易操作，最好还是搞定</w:t>
        </w:r>
        <w:proofErr w:type="spellStart"/>
        <w:r w:rsidR="00C22AEB">
          <w:rPr>
            <w:rFonts w:ascii="Times New Roman" w:eastAsia="宋体" w:hAnsi="Times New Roman" w:hint="eastAsia"/>
          </w:rPr>
          <w:t>p</w:t>
        </w:r>
        <w:r w:rsidR="00C22AEB">
          <w:rPr>
            <w:rFonts w:ascii="Times New Roman" w:eastAsia="宋体" w:hAnsi="Times New Roman"/>
          </w:rPr>
          <w:t>ytorch</w:t>
        </w:r>
        <w:proofErr w:type="spellEnd"/>
        <w:r w:rsidR="00C22AEB">
          <w:rPr>
            <w:rFonts w:ascii="Times New Roman" w:eastAsia="宋体" w:hAnsi="Times New Roman" w:hint="eastAsia"/>
          </w:rPr>
          <w:t>，但深度学习平台不指定，我只是建议。只要能完美完成实验即可，但</w:t>
        </w:r>
        <w:proofErr w:type="spellStart"/>
        <w:r w:rsidR="00C22AEB">
          <w:rPr>
            <w:rFonts w:ascii="Times New Roman" w:eastAsia="宋体" w:hAnsi="Times New Roman" w:hint="eastAsia"/>
          </w:rPr>
          <w:t>k</w:t>
        </w:r>
        <w:r w:rsidR="00C22AEB">
          <w:rPr>
            <w:rFonts w:ascii="Times New Roman" w:eastAsia="宋体" w:hAnsi="Times New Roman"/>
          </w:rPr>
          <w:t>eras</w:t>
        </w:r>
        <w:proofErr w:type="spellEnd"/>
        <w:r w:rsidR="00C22AEB">
          <w:rPr>
            <w:rFonts w:ascii="Times New Roman" w:eastAsia="宋体" w:hAnsi="Times New Roman" w:hint="eastAsia"/>
          </w:rPr>
          <w:t>是</w:t>
        </w:r>
      </w:ins>
      <w:ins w:id="145" w:author="杜 秀全" w:date="2022-07-06T10:40:00Z">
        <w:r w:rsidR="00C22AEB">
          <w:rPr>
            <w:rFonts w:ascii="Times New Roman" w:eastAsia="宋体" w:hAnsi="Times New Roman" w:hint="eastAsia"/>
          </w:rPr>
          <w:t>封装好的，要想自己去更改程序好像难度大，甚至不可能。</w:t>
        </w:r>
      </w:ins>
    </w:p>
    <w:p w14:paraId="565F4F91" w14:textId="77777777" w:rsidR="00CC2512" w:rsidRDefault="00705C2B">
      <w:pPr>
        <w:pStyle w:val="3"/>
        <w:ind w:firstLineChars="200" w:firstLine="643"/>
        <w:rPr>
          <w:rFonts w:ascii="Times New Roman" w:hAnsi="Times New Roman"/>
        </w:rPr>
      </w:pPr>
      <w:bookmarkStart w:id="146" w:name="_Toc25709"/>
      <w:bookmarkStart w:id="147" w:name="_Toc3428"/>
      <w:bookmarkStart w:id="148" w:name="_Toc7727"/>
      <w:r>
        <w:rPr>
          <w:rFonts w:ascii="Times New Roman" w:hAnsi="Times New Roman" w:hint="eastAsia"/>
        </w:rPr>
        <w:t>4.2</w:t>
      </w:r>
      <w:r>
        <w:rPr>
          <w:rFonts w:ascii="Times New Roman" w:hAnsi="Times New Roman"/>
        </w:rPr>
        <w:t>.1</w:t>
      </w:r>
      <w:r>
        <w:rPr>
          <w:rFonts w:ascii="Times New Roman" w:hAnsi="Times New Roman"/>
        </w:rPr>
        <w:t>实验数据划分</w:t>
      </w:r>
      <w:bookmarkEnd w:id="146"/>
      <w:bookmarkEnd w:id="147"/>
      <w:bookmarkEnd w:id="148"/>
    </w:p>
    <w:p w14:paraId="217C6231" w14:textId="77777777" w:rsidR="00CC2512" w:rsidRDefault="00705C2B">
      <w:pPr>
        <w:spacing w:line="360" w:lineRule="auto"/>
        <w:ind w:firstLineChars="200" w:firstLine="480"/>
        <w:rPr>
          <w:rFonts w:ascii="Times New Roman" w:hAnsi="Times New Roman"/>
          <w:sz w:val="24"/>
        </w:rPr>
      </w:pPr>
      <w:r>
        <w:rPr>
          <w:rFonts w:ascii="Times New Roman" w:hAnsi="Times New Roman"/>
          <w:sz w:val="24"/>
        </w:rPr>
        <w:t>实验数据集共</w:t>
      </w:r>
      <w:r>
        <w:rPr>
          <w:rFonts w:ascii="Times New Roman" w:hAnsi="Times New Roman"/>
          <w:sz w:val="24"/>
        </w:rPr>
        <w:t>280</w:t>
      </w:r>
      <w:r>
        <w:rPr>
          <w:rFonts w:ascii="Times New Roman" w:hAnsi="Times New Roman"/>
          <w:sz w:val="24"/>
        </w:rPr>
        <w:t>张</w:t>
      </w:r>
      <w:r>
        <w:rPr>
          <w:rFonts w:ascii="Times New Roman" w:hAnsi="Times New Roman"/>
          <w:sz w:val="24"/>
        </w:rPr>
        <w:t>MRI</w:t>
      </w:r>
      <w:r>
        <w:rPr>
          <w:rFonts w:ascii="Times New Roman" w:hAnsi="Times New Roman"/>
          <w:sz w:val="24"/>
        </w:rPr>
        <w:t>，这</w:t>
      </w:r>
      <w:r>
        <w:rPr>
          <w:rFonts w:ascii="Times New Roman" w:hAnsi="Times New Roman"/>
          <w:sz w:val="24"/>
        </w:rPr>
        <w:t>280</w:t>
      </w:r>
      <w:r>
        <w:rPr>
          <w:rFonts w:ascii="Times New Roman" w:hAnsi="Times New Roman"/>
          <w:sz w:val="24"/>
        </w:rPr>
        <w:t>张数据中心并未划分训练数据和测试数据。根据训练数据（</w:t>
      </w:r>
      <w:r>
        <w:rPr>
          <w:rFonts w:ascii="Times New Roman" w:hAnsi="Times New Roman"/>
          <w:sz w:val="24"/>
        </w:rPr>
        <w:t>80</w:t>
      </w:r>
      <w:r>
        <w:rPr>
          <w:rFonts w:ascii="Times New Roman" w:hAnsi="Times New Roman"/>
          <w:sz w:val="24"/>
        </w:rPr>
        <w:t>%</w:t>
      </w:r>
      <w:r>
        <w:rPr>
          <w:rFonts w:ascii="Times New Roman" w:hAnsi="Times New Roman"/>
          <w:sz w:val="24"/>
        </w:rPr>
        <w:t>）与测试数据（</w:t>
      </w:r>
      <w:r>
        <w:rPr>
          <w:rFonts w:ascii="Times New Roman" w:hAnsi="Times New Roman"/>
          <w:sz w:val="24"/>
        </w:rPr>
        <w:t>20%</w:t>
      </w:r>
      <w:r>
        <w:rPr>
          <w:rFonts w:ascii="Times New Roman" w:hAnsi="Times New Roman"/>
          <w:sz w:val="24"/>
        </w:rPr>
        <w:t>）比例划分，其中应有</w:t>
      </w:r>
      <w:r>
        <w:rPr>
          <w:rFonts w:ascii="Times New Roman" w:hAnsi="Times New Roman"/>
          <w:sz w:val="24"/>
        </w:rPr>
        <w:t>224</w:t>
      </w:r>
      <w:r>
        <w:rPr>
          <w:rFonts w:ascii="Times New Roman" w:hAnsi="Times New Roman"/>
          <w:sz w:val="24"/>
        </w:rPr>
        <w:t>张用于训练，</w:t>
      </w:r>
      <w:r>
        <w:rPr>
          <w:rFonts w:ascii="Times New Roman" w:hAnsi="Times New Roman"/>
          <w:sz w:val="24"/>
        </w:rPr>
        <w:t>56</w:t>
      </w:r>
      <w:r>
        <w:rPr>
          <w:rFonts w:ascii="Times New Roman" w:hAnsi="Times New Roman"/>
          <w:sz w:val="24"/>
        </w:rPr>
        <w:t>张用于测试。但是由于电脑设备的限制故总共选出</w:t>
      </w:r>
      <w:r>
        <w:rPr>
          <w:rFonts w:ascii="Times New Roman" w:hAnsi="Times New Roman"/>
          <w:sz w:val="24"/>
        </w:rPr>
        <w:t>30</w:t>
      </w:r>
      <w:r>
        <w:rPr>
          <w:rFonts w:ascii="Times New Roman" w:hAnsi="Times New Roman"/>
          <w:sz w:val="24"/>
        </w:rPr>
        <w:t>张</w:t>
      </w:r>
      <w:r>
        <w:rPr>
          <w:rFonts w:ascii="Times New Roman" w:hAnsi="Times New Roman" w:hint="eastAsia"/>
          <w:sz w:val="24"/>
        </w:rPr>
        <w:t>（</w:t>
      </w:r>
      <w:r>
        <w:rPr>
          <w:rFonts w:ascii="Times New Roman" w:hAnsi="Times New Roman" w:hint="eastAsia"/>
          <w:sz w:val="24"/>
        </w:rPr>
        <w:t>与测试数据无交叉</w:t>
      </w:r>
      <w:r>
        <w:rPr>
          <w:rFonts w:ascii="Times New Roman" w:hAnsi="Times New Roman" w:hint="eastAsia"/>
          <w:sz w:val="24"/>
        </w:rPr>
        <w:t>）</w:t>
      </w:r>
      <w:r>
        <w:rPr>
          <w:rFonts w:ascii="Times New Roman" w:hAnsi="Times New Roman"/>
          <w:sz w:val="24"/>
        </w:rPr>
        <w:t>用于训练模型，同时由于专家给出了</w:t>
      </w:r>
      <w:r>
        <w:rPr>
          <w:rFonts w:ascii="Times New Roman" w:hAnsi="Times New Roman"/>
          <w:sz w:val="24"/>
        </w:rPr>
        <w:t>16</w:t>
      </w:r>
      <w:r>
        <w:rPr>
          <w:rFonts w:ascii="Times New Roman" w:hAnsi="Times New Roman"/>
          <w:sz w:val="24"/>
        </w:rPr>
        <w:t>张标注好的图像故其对应的这</w:t>
      </w:r>
      <w:r>
        <w:rPr>
          <w:rFonts w:ascii="Times New Roman" w:hAnsi="Times New Roman"/>
          <w:sz w:val="24"/>
        </w:rPr>
        <w:t>16</w:t>
      </w:r>
      <w:r>
        <w:rPr>
          <w:rFonts w:ascii="Times New Roman" w:hAnsi="Times New Roman"/>
          <w:sz w:val="24"/>
        </w:rPr>
        <w:t>张原始图像用于测试。</w:t>
      </w:r>
    </w:p>
    <w:p w14:paraId="3BCFB696" w14:textId="72E97584" w:rsidR="00CC2512" w:rsidRDefault="00705C2B">
      <w:pPr>
        <w:pStyle w:val="3"/>
        <w:ind w:firstLineChars="200" w:firstLine="643"/>
        <w:rPr>
          <w:rFonts w:ascii="Times New Roman" w:hAnsi="Times New Roman" w:hint="eastAsia"/>
        </w:rPr>
      </w:pPr>
      <w:bookmarkStart w:id="149" w:name="_Toc27015"/>
      <w:bookmarkStart w:id="150" w:name="_4.2.2Python安装"/>
      <w:r>
        <w:rPr>
          <w:rFonts w:ascii="Times New Roman" w:hAnsi="Times New Roman" w:hint="eastAsia"/>
        </w:rPr>
        <w:lastRenderedPageBreak/>
        <w:t>4.2.2Python</w:t>
      </w:r>
      <w:r>
        <w:rPr>
          <w:rFonts w:ascii="Times New Roman" w:hAnsi="Times New Roman" w:hint="eastAsia"/>
        </w:rPr>
        <w:t>安装</w:t>
      </w:r>
      <w:bookmarkEnd w:id="149"/>
      <w:ins w:id="151" w:author="杜 秀全" w:date="2022-07-06T10:40:00Z">
        <w:r w:rsidR="00C22AEB">
          <w:rPr>
            <w:rFonts w:ascii="Times New Roman" w:hAnsi="Times New Roman" w:hint="eastAsia"/>
          </w:rPr>
          <w:t>，此时你前面章节都用过</w:t>
        </w:r>
        <w:r w:rsidR="00C22AEB">
          <w:rPr>
            <w:rFonts w:ascii="Times New Roman" w:hAnsi="Times New Roman" w:hint="eastAsia"/>
          </w:rPr>
          <w:t>p</w:t>
        </w:r>
        <w:r w:rsidR="00C22AEB">
          <w:rPr>
            <w:rFonts w:ascii="Times New Roman" w:hAnsi="Times New Roman"/>
          </w:rPr>
          <w:t>ython</w:t>
        </w:r>
        <w:r w:rsidR="00C22AEB">
          <w:rPr>
            <w:rFonts w:ascii="Times New Roman" w:hAnsi="Times New Roman" w:hint="eastAsia"/>
          </w:rPr>
          <w:t>了，咋到</w:t>
        </w:r>
      </w:ins>
      <w:ins w:id="152" w:author="杜 秀全" w:date="2022-07-06T10:41:00Z">
        <w:r w:rsidR="00C22AEB">
          <w:rPr>
            <w:rFonts w:ascii="Times New Roman" w:hAnsi="Times New Roman" w:hint="eastAsia"/>
          </w:rPr>
          <w:t>这才安装呀。另外，你平台上也写了</w:t>
        </w:r>
        <w:r w:rsidR="00C22AEB">
          <w:rPr>
            <w:rFonts w:ascii="Times New Roman" w:hAnsi="Times New Roman"/>
          </w:rPr>
          <w:t>anaconda</w:t>
        </w:r>
        <w:r w:rsidR="00C22AEB">
          <w:rPr>
            <w:rFonts w:ascii="Times New Roman" w:hAnsi="Times New Roman" w:hint="eastAsia"/>
          </w:rPr>
          <w:t>，这里已经有</w:t>
        </w:r>
        <w:r w:rsidR="00C22AEB">
          <w:rPr>
            <w:rFonts w:ascii="Times New Roman" w:hAnsi="Times New Roman" w:hint="eastAsia"/>
          </w:rPr>
          <w:t>p</w:t>
        </w:r>
        <w:r w:rsidR="00C22AEB">
          <w:rPr>
            <w:rFonts w:ascii="Times New Roman" w:hAnsi="Times New Roman"/>
          </w:rPr>
          <w:t>ython</w:t>
        </w:r>
        <w:r w:rsidR="00C22AEB">
          <w:rPr>
            <w:rFonts w:ascii="Times New Roman" w:hAnsi="Times New Roman" w:hint="eastAsia"/>
          </w:rPr>
          <w:t>了呀，为啥还是专门再装一个</w:t>
        </w:r>
        <w:r w:rsidR="00C22AEB">
          <w:rPr>
            <w:rFonts w:ascii="Times New Roman" w:hAnsi="Times New Roman" w:hint="eastAsia"/>
          </w:rPr>
          <w:t>p</w:t>
        </w:r>
        <w:r w:rsidR="00C22AEB">
          <w:rPr>
            <w:rFonts w:ascii="Times New Roman" w:hAnsi="Times New Roman"/>
          </w:rPr>
          <w:t>ython</w:t>
        </w:r>
        <w:r w:rsidR="00C22AEB">
          <w:rPr>
            <w:rFonts w:ascii="Times New Roman" w:hAnsi="Times New Roman" w:hint="eastAsia"/>
          </w:rPr>
          <w:t>呢，不太明白。单独装</w:t>
        </w:r>
        <w:r w:rsidR="00C22AEB">
          <w:rPr>
            <w:rFonts w:ascii="Times New Roman" w:hAnsi="Times New Roman" w:hint="eastAsia"/>
          </w:rPr>
          <w:t>p</w:t>
        </w:r>
        <w:r w:rsidR="00C22AEB">
          <w:rPr>
            <w:rFonts w:ascii="Times New Roman" w:hAnsi="Times New Roman"/>
          </w:rPr>
          <w:t>ython</w:t>
        </w:r>
      </w:ins>
      <w:ins w:id="153" w:author="杜 秀全" w:date="2022-07-06T10:42:00Z">
        <w:r w:rsidR="00C22AEB">
          <w:rPr>
            <w:rFonts w:ascii="Times New Roman" w:hAnsi="Times New Roman"/>
          </w:rPr>
          <w:t>,</w:t>
        </w:r>
        <w:r w:rsidR="00C22AEB">
          <w:rPr>
            <w:rFonts w:ascii="Times New Roman" w:hAnsi="Times New Roman" w:hint="eastAsia"/>
          </w:rPr>
          <w:t>会有很多包没有装，以后非常麻烦。</w:t>
        </w:r>
      </w:ins>
    </w:p>
    <w:bookmarkEnd w:id="150"/>
    <w:p w14:paraId="2A9C6898" w14:textId="77777777" w:rsidR="00CC2512" w:rsidRDefault="00705C2B">
      <w:pPr>
        <w:jc w:val="center"/>
      </w:pPr>
      <w:r>
        <w:rPr>
          <w:noProof/>
        </w:rPr>
        <w:drawing>
          <wp:inline distT="0" distB="0" distL="114300" distR="114300" wp14:anchorId="666AD48C" wp14:editId="2B68E91C">
            <wp:extent cx="4093845" cy="2025015"/>
            <wp:effectExtent l="0" t="0" r="1905" b="13335"/>
            <wp:docPr id="8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9"/>
                    <pic:cNvPicPr>
                      <a:picLocks noChangeAspect="1"/>
                    </pic:cNvPicPr>
                  </pic:nvPicPr>
                  <pic:blipFill>
                    <a:blip r:embed="rId111"/>
                    <a:stretch>
                      <a:fillRect/>
                    </a:stretch>
                  </pic:blipFill>
                  <pic:spPr>
                    <a:xfrm>
                      <a:off x="0" y="0"/>
                      <a:ext cx="4093845" cy="2025015"/>
                    </a:xfrm>
                    <a:prstGeom prst="rect">
                      <a:avLst/>
                    </a:prstGeom>
                    <a:noFill/>
                    <a:ln>
                      <a:noFill/>
                    </a:ln>
                  </pic:spPr>
                </pic:pic>
              </a:graphicData>
            </a:graphic>
          </wp:inline>
        </w:drawing>
      </w:r>
    </w:p>
    <w:p w14:paraId="4D65495D" w14:textId="77777777" w:rsidR="00CC2512" w:rsidRDefault="00705C2B">
      <w:pPr>
        <w:jc w:val="center"/>
      </w:pPr>
      <w:r>
        <w:rPr>
          <w:rFonts w:hint="eastAsia"/>
        </w:rPr>
        <w:t>（</w:t>
      </w:r>
      <w:r>
        <w:rPr>
          <w:rFonts w:hint="eastAsia"/>
        </w:rPr>
        <w:t>a</w:t>
      </w:r>
      <w:r>
        <w:rPr>
          <w:rFonts w:hint="eastAsia"/>
        </w:rPr>
        <w:t>）</w:t>
      </w:r>
      <w:r>
        <w:rPr>
          <w:rFonts w:hint="eastAsia"/>
        </w:rPr>
        <w:t>系统版本选择</w:t>
      </w:r>
    </w:p>
    <w:p w14:paraId="41BC4CD3" w14:textId="77777777" w:rsidR="00CC2512" w:rsidRDefault="00705C2B">
      <w:pPr>
        <w:jc w:val="center"/>
      </w:pPr>
      <w:r>
        <w:rPr>
          <w:noProof/>
        </w:rPr>
        <w:drawing>
          <wp:inline distT="0" distB="0" distL="114300" distR="114300" wp14:anchorId="72C3A060" wp14:editId="55EC6E79">
            <wp:extent cx="4081145" cy="2199005"/>
            <wp:effectExtent l="0" t="0" r="14605" b="10795"/>
            <wp:docPr id="8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5"/>
                    <pic:cNvPicPr>
                      <a:picLocks noChangeAspect="1"/>
                    </pic:cNvPicPr>
                  </pic:nvPicPr>
                  <pic:blipFill>
                    <a:blip r:embed="rId112"/>
                    <a:srcRect l="3016" t="8077" r="15078"/>
                    <a:stretch>
                      <a:fillRect/>
                    </a:stretch>
                  </pic:blipFill>
                  <pic:spPr>
                    <a:xfrm>
                      <a:off x="0" y="0"/>
                      <a:ext cx="4081145" cy="2199005"/>
                    </a:xfrm>
                    <a:prstGeom prst="rect">
                      <a:avLst/>
                    </a:prstGeom>
                    <a:noFill/>
                    <a:ln>
                      <a:noFill/>
                    </a:ln>
                  </pic:spPr>
                </pic:pic>
              </a:graphicData>
            </a:graphic>
          </wp:inline>
        </w:drawing>
      </w:r>
    </w:p>
    <w:p w14:paraId="6FDC24E6" w14:textId="77777777" w:rsidR="00CC2512" w:rsidRDefault="00705C2B">
      <w:pPr>
        <w:jc w:val="center"/>
      </w:pPr>
      <w:r>
        <w:rPr>
          <w:rFonts w:hint="eastAsia"/>
        </w:rPr>
        <w:t>（</w:t>
      </w:r>
      <w:r>
        <w:rPr>
          <w:rFonts w:hint="eastAsia"/>
        </w:rPr>
        <w:t>b</w:t>
      </w:r>
      <w:r>
        <w:rPr>
          <w:rFonts w:hint="eastAsia"/>
        </w:rPr>
        <w:t>）</w:t>
      </w:r>
      <w:r>
        <w:rPr>
          <w:rFonts w:hint="eastAsia"/>
        </w:rPr>
        <w:t>Python</w:t>
      </w:r>
      <w:r>
        <w:rPr>
          <w:rFonts w:hint="eastAsia"/>
        </w:rPr>
        <w:t>系统版本选择</w:t>
      </w:r>
    </w:p>
    <w:p w14:paraId="6B807B1F" w14:textId="77777777" w:rsidR="00CC2512" w:rsidRDefault="00705C2B">
      <w:r>
        <w:rPr>
          <w:noProof/>
        </w:rPr>
        <w:drawing>
          <wp:inline distT="0" distB="0" distL="114300" distR="114300" wp14:anchorId="6A56EB80" wp14:editId="23957BA6">
            <wp:extent cx="4735195" cy="1654175"/>
            <wp:effectExtent l="0" t="0" r="8255" b="3175"/>
            <wp:docPr id="9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6"/>
                    <pic:cNvPicPr>
                      <a:picLocks noChangeAspect="1"/>
                    </pic:cNvPicPr>
                  </pic:nvPicPr>
                  <pic:blipFill>
                    <a:blip r:embed="rId113"/>
                    <a:stretch>
                      <a:fillRect/>
                    </a:stretch>
                  </pic:blipFill>
                  <pic:spPr>
                    <a:xfrm>
                      <a:off x="0" y="0"/>
                      <a:ext cx="4735195" cy="1654175"/>
                    </a:xfrm>
                    <a:prstGeom prst="rect">
                      <a:avLst/>
                    </a:prstGeom>
                    <a:noFill/>
                    <a:ln>
                      <a:noFill/>
                    </a:ln>
                  </pic:spPr>
                </pic:pic>
              </a:graphicData>
            </a:graphic>
          </wp:inline>
        </w:drawing>
      </w:r>
    </w:p>
    <w:p w14:paraId="3B003FEF" w14:textId="77777777" w:rsidR="00CC2512" w:rsidRDefault="00705C2B">
      <w:pPr>
        <w:jc w:val="center"/>
      </w:pPr>
      <w:r>
        <w:rPr>
          <w:rFonts w:hint="eastAsia"/>
        </w:rPr>
        <w:t>（</w:t>
      </w:r>
      <w:r>
        <w:rPr>
          <w:rFonts w:hint="eastAsia"/>
        </w:rPr>
        <w:t>c</w:t>
      </w:r>
      <w:r>
        <w:rPr>
          <w:rFonts w:hint="eastAsia"/>
        </w:rPr>
        <w:t>）</w:t>
      </w:r>
      <w:r>
        <w:rPr>
          <w:rFonts w:hint="eastAsia"/>
        </w:rPr>
        <w:t>系统位数选择</w:t>
      </w:r>
    </w:p>
    <w:p w14:paraId="13A18E6A" w14:textId="77777777" w:rsidR="00CC2512" w:rsidRDefault="00705C2B">
      <w:pPr>
        <w:jc w:val="center"/>
      </w:pPr>
      <w:r>
        <w:rPr>
          <w:rFonts w:hint="eastAsia"/>
        </w:rPr>
        <w:lastRenderedPageBreak/>
        <w:t>图</w:t>
      </w:r>
      <w:r>
        <w:rPr>
          <w:rFonts w:hint="eastAsia"/>
        </w:rPr>
        <w:t>4-10 Python</w:t>
      </w:r>
      <w:r>
        <w:rPr>
          <w:rFonts w:hint="eastAsia"/>
        </w:rPr>
        <w:t>安装包下载</w:t>
      </w:r>
    </w:p>
    <w:p w14:paraId="37E14323" w14:textId="77777777" w:rsidR="00CC2512" w:rsidRDefault="00705C2B">
      <w:r>
        <w:rPr>
          <w:noProof/>
        </w:rPr>
        <w:drawing>
          <wp:inline distT="0" distB="0" distL="114300" distR="114300" wp14:anchorId="38B5433B" wp14:editId="1CE1038E">
            <wp:extent cx="4624705" cy="1623695"/>
            <wp:effectExtent l="0" t="0" r="4445" b="14605"/>
            <wp:docPr id="8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0"/>
                    <pic:cNvPicPr>
                      <a:picLocks noChangeAspect="1"/>
                    </pic:cNvPicPr>
                  </pic:nvPicPr>
                  <pic:blipFill>
                    <a:blip r:embed="rId114"/>
                    <a:srcRect r="15177" b="10656"/>
                    <a:stretch>
                      <a:fillRect/>
                    </a:stretch>
                  </pic:blipFill>
                  <pic:spPr>
                    <a:xfrm>
                      <a:off x="0" y="0"/>
                      <a:ext cx="4624705" cy="1623695"/>
                    </a:xfrm>
                    <a:prstGeom prst="rect">
                      <a:avLst/>
                    </a:prstGeom>
                    <a:noFill/>
                    <a:ln>
                      <a:noFill/>
                    </a:ln>
                  </pic:spPr>
                </pic:pic>
              </a:graphicData>
            </a:graphic>
          </wp:inline>
        </w:drawing>
      </w:r>
    </w:p>
    <w:p w14:paraId="57D96C42" w14:textId="77777777" w:rsidR="00CC2512" w:rsidRDefault="00705C2B">
      <w:pPr>
        <w:jc w:val="center"/>
      </w:pPr>
      <w:r>
        <w:rPr>
          <w:rFonts w:hint="eastAsia"/>
        </w:rPr>
        <w:t>（</w:t>
      </w:r>
      <w:r>
        <w:rPr>
          <w:rFonts w:hint="eastAsia"/>
        </w:rPr>
        <w:t>a</w:t>
      </w:r>
      <w:r>
        <w:rPr>
          <w:rFonts w:hint="eastAsia"/>
        </w:rPr>
        <w:t>）</w:t>
      </w:r>
      <w:r>
        <w:rPr>
          <w:rFonts w:hint="eastAsia"/>
        </w:rPr>
        <w:t>安装方式选择</w:t>
      </w:r>
    </w:p>
    <w:p w14:paraId="4B1AF1F3" w14:textId="77777777" w:rsidR="00CC2512" w:rsidRDefault="00705C2B">
      <w:pPr>
        <w:jc w:val="center"/>
      </w:pPr>
      <w:r>
        <w:rPr>
          <w:noProof/>
        </w:rPr>
        <w:drawing>
          <wp:inline distT="0" distB="0" distL="114300" distR="114300" wp14:anchorId="7F521F3F" wp14:editId="0C85AABA">
            <wp:extent cx="2586355" cy="1587500"/>
            <wp:effectExtent l="0" t="0" r="4445" b="12700"/>
            <wp:docPr id="8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1"/>
                    <pic:cNvPicPr>
                      <a:picLocks noChangeAspect="1"/>
                    </pic:cNvPicPr>
                  </pic:nvPicPr>
                  <pic:blipFill>
                    <a:blip r:embed="rId115"/>
                    <a:stretch>
                      <a:fillRect/>
                    </a:stretch>
                  </pic:blipFill>
                  <pic:spPr>
                    <a:xfrm>
                      <a:off x="0" y="0"/>
                      <a:ext cx="2586355" cy="1587500"/>
                    </a:xfrm>
                    <a:prstGeom prst="rect">
                      <a:avLst/>
                    </a:prstGeom>
                    <a:noFill/>
                    <a:ln>
                      <a:noFill/>
                    </a:ln>
                  </pic:spPr>
                </pic:pic>
              </a:graphicData>
            </a:graphic>
          </wp:inline>
        </w:drawing>
      </w:r>
      <w:r>
        <w:rPr>
          <w:rFonts w:hint="eastAsia"/>
        </w:rPr>
        <w:t xml:space="preserve">  </w:t>
      </w:r>
      <w:r>
        <w:rPr>
          <w:noProof/>
        </w:rPr>
        <w:drawing>
          <wp:inline distT="0" distB="0" distL="114300" distR="114300" wp14:anchorId="7EF35857" wp14:editId="5890F957">
            <wp:extent cx="2529840" cy="1539240"/>
            <wp:effectExtent l="0" t="0" r="3810" b="3810"/>
            <wp:docPr id="8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2"/>
                    <pic:cNvPicPr>
                      <a:picLocks noChangeAspect="1"/>
                    </pic:cNvPicPr>
                  </pic:nvPicPr>
                  <pic:blipFill>
                    <a:blip r:embed="rId116"/>
                    <a:stretch>
                      <a:fillRect/>
                    </a:stretch>
                  </pic:blipFill>
                  <pic:spPr>
                    <a:xfrm>
                      <a:off x="0" y="0"/>
                      <a:ext cx="2529840" cy="1539240"/>
                    </a:xfrm>
                    <a:prstGeom prst="rect">
                      <a:avLst/>
                    </a:prstGeom>
                    <a:noFill/>
                    <a:ln>
                      <a:noFill/>
                    </a:ln>
                  </pic:spPr>
                </pic:pic>
              </a:graphicData>
            </a:graphic>
          </wp:inline>
        </w:drawing>
      </w:r>
    </w:p>
    <w:p w14:paraId="63C0C62D" w14:textId="77777777" w:rsidR="00CC2512" w:rsidRDefault="00705C2B">
      <w:pPr>
        <w:ind w:firstLineChars="300" w:firstLine="630"/>
        <w:jc w:val="left"/>
      </w:pPr>
      <w:r>
        <w:rPr>
          <w:rFonts w:hint="eastAsia"/>
        </w:rPr>
        <w:t>（</w:t>
      </w:r>
      <w:r>
        <w:rPr>
          <w:rFonts w:hint="eastAsia"/>
        </w:rPr>
        <w:t>b</w:t>
      </w:r>
      <w:r>
        <w:rPr>
          <w:rFonts w:hint="eastAsia"/>
        </w:rPr>
        <w:t>）</w:t>
      </w:r>
      <w:r>
        <w:rPr>
          <w:rFonts w:hint="eastAsia"/>
        </w:rPr>
        <w:t>可选工具设置方式选择</w:t>
      </w:r>
      <w:r>
        <w:rPr>
          <w:rFonts w:hint="eastAsia"/>
        </w:rPr>
        <w:t xml:space="preserve">                       </w:t>
      </w:r>
      <w:r>
        <w:rPr>
          <w:rFonts w:hint="eastAsia"/>
        </w:rPr>
        <w:t>（</w:t>
      </w:r>
      <w:r>
        <w:rPr>
          <w:rFonts w:hint="eastAsia"/>
        </w:rPr>
        <w:t>c</w:t>
      </w:r>
      <w:r>
        <w:rPr>
          <w:rFonts w:hint="eastAsia"/>
        </w:rPr>
        <w:t>）</w:t>
      </w:r>
      <w:r>
        <w:rPr>
          <w:rFonts w:hint="eastAsia"/>
        </w:rPr>
        <w:t>预选项</w:t>
      </w:r>
    </w:p>
    <w:p w14:paraId="757F9073" w14:textId="77777777" w:rsidR="00CC2512" w:rsidRDefault="00CC2512">
      <w:pPr>
        <w:jc w:val="center"/>
      </w:pPr>
    </w:p>
    <w:p w14:paraId="39D57F64" w14:textId="77777777" w:rsidR="00CC2512" w:rsidRDefault="00CC2512">
      <w:pPr>
        <w:jc w:val="center"/>
      </w:pPr>
    </w:p>
    <w:p w14:paraId="4E8503A8" w14:textId="77777777" w:rsidR="00CC2512" w:rsidRDefault="00705C2B">
      <w:pPr>
        <w:jc w:val="center"/>
      </w:pPr>
      <w:r>
        <w:rPr>
          <w:rFonts w:hint="eastAsia"/>
        </w:rPr>
        <w:t>图</w:t>
      </w:r>
      <w:r>
        <w:rPr>
          <w:rFonts w:hint="eastAsia"/>
        </w:rPr>
        <w:t>4-11 Python</w:t>
      </w:r>
      <w:r>
        <w:rPr>
          <w:rFonts w:hint="eastAsia"/>
        </w:rPr>
        <w:t>安装</w:t>
      </w:r>
    </w:p>
    <w:p w14:paraId="5FEA2630" w14:textId="77777777" w:rsidR="00CC2512" w:rsidRDefault="00705C2B">
      <w:pPr>
        <w:jc w:val="center"/>
      </w:pPr>
      <w:r>
        <w:rPr>
          <w:noProof/>
        </w:rPr>
        <w:drawing>
          <wp:inline distT="0" distB="0" distL="114300" distR="114300" wp14:anchorId="4CBA62A2" wp14:editId="2566CD80">
            <wp:extent cx="4810125" cy="2457450"/>
            <wp:effectExtent l="0" t="0" r="9525" b="0"/>
            <wp:docPr id="8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3"/>
                    <pic:cNvPicPr>
                      <a:picLocks noChangeAspect="1"/>
                    </pic:cNvPicPr>
                  </pic:nvPicPr>
                  <pic:blipFill>
                    <a:blip r:embed="rId117"/>
                    <a:stretch>
                      <a:fillRect/>
                    </a:stretch>
                  </pic:blipFill>
                  <pic:spPr>
                    <a:xfrm>
                      <a:off x="0" y="0"/>
                      <a:ext cx="4810125" cy="2457450"/>
                    </a:xfrm>
                    <a:prstGeom prst="rect">
                      <a:avLst/>
                    </a:prstGeom>
                    <a:noFill/>
                    <a:ln>
                      <a:noFill/>
                    </a:ln>
                  </pic:spPr>
                </pic:pic>
              </a:graphicData>
            </a:graphic>
          </wp:inline>
        </w:drawing>
      </w:r>
    </w:p>
    <w:p w14:paraId="34C7D754" w14:textId="77777777" w:rsidR="00CC2512" w:rsidRDefault="00705C2B">
      <w:pPr>
        <w:jc w:val="center"/>
      </w:pPr>
      <w:r>
        <w:rPr>
          <w:rFonts w:hint="eastAsia"/>
        </w:rPr>
        <w:t>（</w:t>
      </w:r>
      <w:r>
        <w:rPr>
          <w:rFonts w:hint="eastAsia"/>
        </w:rPr>
        <w:t>a</w:t>
      </w:r>
      <w:r>
        <w:rPr>
          <w:rFonts w:hint="eastAsia"/>
        </w:rPr>
        <w:t>）</w:t>
      </w:r>
      <w:proofErr w:type="spellStart"/>
      <w:r>
        <w:rPr>
          <w:rFonts w:hint="eastAsia"/>
        </w:rPr>
        <w:t>cmd</w:t>
      </w:r>
      <w:proofErr w:type="spellEnd"/>
      <w:r>
        <w:rPr>
          <w:rFonts w:hint="eastAsia"/>
        </w:rPr>
        <w:t>命令窗口</w:t>
      </w:r>
    </w:p>
    <w:p w14:paraId="719C8DD3" w14:textId="77777777" w:rsidR="00CC2512" w:rsidRDefault="00705C2B">
      <w:r>
        <w:rPr>
          <w:noProof/>
        </w:rPr>
        <w:drawing>
          <wp:inline distT="0" distB="0" distL="114300" distR="114300" wp14:anchorId="73E66982" wp14:editId="696AA167">
            <wp:extent cx="5267960" cy="575945"/>
            <wp:effectExtent l="0" t="0" r="8890" b="14605"/>
            <wp:docPr id="8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4"/>
                    <pic:cNvPicPr>
                      <a:picLocks noChangeAspect="1"/>
                    </pic:cNvPicPr>
                  </pic:nvPicPr>
                  <pic:blipFill>
                    <a:blip r:embed="rId118"/>
                    <a:stretch>
                      <a:fillRect/>
                    </a:stretch>
                  </pic:blipFill>
                  <pic:spPr>
                    <a:xfrm>
                      <a:off x="0" y="0"/>
                      <a:ext cx="5267960" cy="575945"/>
                    </a:xfrm>
                    <a:prstGeom prst="rect">
                      <a:avLst/>
                    </a:prstGeom>
                    <a:noFill/>
                    <a:ln>
                      <a:noFill/>
                    </a:ln>
                  </pic:spPr>
                </pic:pic>
              </a:graphicData>
            </a:graphic>
          </wp:inline>
        </w:drawing>
      </w:r>
    </w:p>
    <w:p w14:paraId="1DF9CF77" w14:textId="77777777" w:rsidR="00CC2512" w:rsidRDefault="00705C2B">
      <w:pPr>
        <w:numPr>
          <w:ilvl w:val="0"/>
          <w:numId w:val="16"/>
        </w:numPr>
        <w:jc w:val="center"/>
      </w:pPr>
      <w:r>
        <w:rPr>
          <w:rFonts w:hint="eastAsia"/>
        </w:rPr>
        <w:t>环境查询</w:t>
      </w:r>
    </w:p>
    <w:p w14:paraId="1398CCCB" w14:textId="77777777" w:rsidR="00CC2512" w:rsidRDefault="00705C2B">
      <w:pPr>
        <w:jc w:val="center"/>
      </w:pPr>
      <w:r>
        <w:rPr>
          <w:rFonts w:hint="eastAsia"/>
        </w:rPr>
        <w:t>图</w:t>
      </w:r>
      <w:r>
        <w:rPr>
          <w:rFonts w:hint="eastAsia"/>
        </w:rPr>
        <w:t xml:space="preserve">4-12 </w:t>
      </w:r>
      <w:r>
        <w:rPr>
          <w:rFonts w:hint="eastAsia"/>
        </w:rPr>
        <w:t>环境配置成功示意图</w:t>
      </w:r>
    </w:p>
    <w:p w14:paraId="67F542F0" w14:textId="77777777" w:rsidR="00CC2512" w:rsidRDefault="00705C2B">
      <w:pPr>
        <w:spacing w:line="360" w:lineRule="auto"/>
        <w:ind w:firstLineChars="200" w:firstLine="480"/>
        <w:jc w:val="left"/>
        <w:rPr>
          <w:rFonts w:ascii="Times New Roman" w:hAnsi="Times New Roman"/>
          <w:sz w:val="24"/>
        </w:rPr>
      </w:pPr>
      <w:r>
        <w:rPr>
          <w:rFonts w:ascii="Times New Roman" w:hAnsi="Times New Roman"/>
          <w:sz w:val="24"/>
        </w:rPr>
        <w:t>Python</w:t>
      </w:r>
      <w:r>
        <w:rPr>
          <w:rFonts w:ascii="Times New Roman" w:hAnsi="Times New Roman"/>
          <w:sz w:val="24"/>
        </w:rPr>
        <w:t>是一种广泛使用的解释型、高级和通用的编程语言。</w:t>
      </w:r>
      <w:r>
        <w:rPr>
          <w:rFonts w:ascii="Times New Roman" w:hAnsi="Times New Roman"/>
          <w:sz w:val="24"/>
        </w:rPr>
        <w:t>Python</w:t>
      </w:r>
      <w:r>
        <w:rPr>
          <w:rFonts w:ascii="Times New Roman" w:hAnsi="Times New Roman"/>
          <w:sz w:val="24"/>
        </w:rPr>
        <w:t>支持多</w:t>
      </w:r>
      <w:r>
        <w:rPr>
          <w:rFonts w:ascii="Times New Roman" w:hAnsi="Times New Roman"/>
          <w:sz w:val="24"/>
        </w:rPr>
        <w:lastRenderedPageBreak/>
        <w:t>种编程</w:t>
      </w:r>
      <w:proofErr w:type="gramStart"/>
      <w:r>
        <w:rPr>
          <w:rFonts w:ascii="Times New Roman" w:hAnsi="Times New Roman"/>
          <w:sz w:val="24"/>
        </w:rPr>
        <w:t>范</w:t>
      </w:r>
      <w:proofErr w:type="gramEnd"/>
      <w:r>
        <w:rPr>
          <w:rFonts w:ascii="Times New Roman" w:hAnsi="Times New Roman"/>
          <w:sz w:val="24"/>
        </w:rPr>
        <w:t>型，包括函数式、指令式、结构化、面向对象和反射式编程。它拥有动态类型系统和垃圾回收功能，能够自动管理内存使用，并且其本身拥有一个巨大而广泛的标准库。</w:t>
      </w:r>
      <w:r>
        <w:rPr>
          <w:rFonts w:ascii="Times New Roman" w:hAnsi="Times New Roman"/>
          <w:sz w:val="24"/>
        </w:rPr>
        <w:t>Python</w:t>
      </w:r>
      <w:r>
        <w:rPr>
          <w:rFonts w:ascii="Times New Roman" w:hAnsi="Times New Roman"/>
          <w:sz w:val="24"/>
        </w:rPr>
        <w:t>安装步骤具体如下：</w:t>
      </w:r>
    </w:p>
    <w:p w14:paraId="4715DE0F" w14:textId="77777777" w:rsidR="00CC2512" w:rsidRDefault="00705C2B">
      <w:pPr>
        <w:spacing w:line="360" w:lineRule="auto"/>
        <w:ind w:firstLineChars="200" w:firstLine="480"/>
        <w:jc w:val="left"/>
      </w:pPr>
      <w:proofErr w:type="gramStart"/>
      <w:r>
        <w:rPr>
          <w:rFonts w:ascii="Times New Roman" w:hAnsi="Times New Roman"/>
          <w:sz w:val="24"/>
        </w:rPr>
        <w:t>官网地址</w:t>
      </w:r>
      <w:proofErr w:type="gramEnd"/>
      <w:r>
        <w:rPr>
          <w:rFonts w:ascii="Times New Roman" w:hAnsi="Times New Roman"/>
          <w:sz w:val="24"/>
        </w:rPr>
        <w:t>：</w:t>
      </w:r>
      <w:hyperlink r:id="rId119" w:tgtFrame="https://www.cnblogs.com/hans-python/p/_blank" w:history="1">
        <w:r>
          <w:t>https://www.python.org</w:t>
        </w:r>
        <w:r>
          <w:t>/downloads/</w:t>
        </w:r>
      </w:hyperlink>
    </w:p>
    <w:p w14:paraId="2CF4BC5E" w14:textId="77777777" w:rsidR="00CC2512" w:rsidRDefault="00705C2B">
      <w:pPr>
        <w:spacing w:line="360" w:lineRule="auto"/>
        <w:ind w:firstLineChars="200" w:firstLine="480"/>
        <w:jc w:val="left"/>
      </w:pPr>
      <w:r>
        <w:rPr>
          <w:rFonts w:ascii="Times New Roman" w:hAnsi="Times New Roman" w:hint="eastAsia"/>
          <w:sz w:val="24"/>
        </w:rPr>
        <w:t>打开网页在地址栏中输入</w:t>
      </w:r>
      <w:r>
        <w:rPr>
          <w:rFonts w:ascii="Times New Roman" w:hAnsi="Times New Roman" w:hint="eastAsia"/>
          <w:sz w:val="24"/>
        </w:rPr>
        <w:t>Python</w:t>
      </w:r>
      <w:proofErr w:type="gramStart"/>
      <w:r>
        <w:rPr>
          <w:rFonts w:ascii="Times New Roman" w:hAnsi="Times New Roman" w:hint="eastAsia"/>
          <w:sz w:val="24"/>
        </w:rPr>
        <w:t>的</w:t>
      </w:r>
      <w:r>
        <w:rPr>
          <w:rFonts w:ascii="Times New Roman" w:hAnsi="Times New Roman"/>
          <w:sz w:val="24"/>
        </w:rPr>
        <w:t>官网</w:t>
      </w:r>
      <w:r>
        <w:rPr>
          <w:rFonts w:ascii="Times New Roman" w:hAnsi="Times New Roman" w:hint="eastAsia"/>
          <w:sz w:val="24"/>
        </w:rPr>
        <w:t>地址</w:t>
      </w:r>
      <w:proofErr w:type="gramEnd"/>
      <w:r>
        <w:rPr>
          <w:rFonts w:ascii="Times New Roman" w:hAnsi="Times New Roman" w:hint="eastAsia"/>
          <w:sz w:val="24"/>
        </w:rPr>
        <w:t>并进入，如图</w:t>
      </w:r>
      <w:r>
        <w:rPr>
          <w:rFonts w:ascii="Times New Roman" w:hAnsi="Times New Roman" w:hint="eastAsia"/>
          <w:sz w:val="24"/>
        </w:rPr>
        <w:t>4-1</w:t>
      </w:r>
      <w:r>
        <w:rPr>
          <w:rFonts w:ascii="Times New Roman" w:hAnsi="Times New Roman" w:hint="eastAsia"/>
          <w:sz w:val="24"/>
        </w:rPr>
        <w:t>0</w:t>
      </w:r>
      <w:r>
        <w:rPr>
          <w:rFonts w:ascii="Times New Roman" w:hAnsi="Times New Roman" w:hint="eastAsia"/>
          <w:sz w:val="24"/>
        </w:rPr>
        <w:t>（</w:t>
      </w:r>
      <w:r>
        <w:rPr>
          <w:rFonts w:ascii="Times New Roman" w:hAnsi="Times New Roman" w:hint="eastAsia"/>
          <w:sz w:val="24"/>
        </w:rPr>
        <w:t>a</w:t>
      </w:r>
      <w:r>
        <w:rPr>
          <w:rFonts w:ascii="Times New Roman" w:hAnsi="Times New Roman" w:hint="eastAsia"/>
          <w:sz w:val="24"/>
        </w:rPr>
        <w:t>）</w:t>
      </w:r>
      <w:r>
        <w:rPr>
          <w:rFonts w:ascii="Times New Roman" w:hAnsi="Times New Roman" w:hint="eastAsia"/>
          <w:sz w:val="24"/>
        </w:rPr>
        <w:t>~</w:t>
      </w:r>
      <w:r>
        <w:rPr>
          <w:rFonts w:ascii="Times New Roman" w:hAnsi="Times New Roman" w:hint="eastAsia"/>
          <w:sz w:val="24"/>
        </w:rPr>
        <w:t>（</w:t>
      </w:r>
      <w:r>
        <w:rPr>
          <w:rFonts w:ascii="Times New Roman" w:hAnsi="Times New Roman" w:hint="eastAsia"/>
          <w:sz w:val="24"/>
        </w:rPr>
        <w:t>c</w:t>
      </w:r>
      <w:r>
        <w:rPr>
          <w:rFonts w:ascii="Times New Roman" w:hAnsi="Times New Roman" w:hint="eastAsia"/>
          <w:sz w:val="24"/>
        </w:rPr>
        <w:t>）</w:t>
      </w:r>
      <w:r>
        <w:rPr>
          <w:rFonts w:ascii="Times New Roman" w:hAnsi="Times New Roman" w:hint="eastAsia"/>
          <w:sz w:val="24"/>
        </w:rPr>
        <w:t>所示</w:t>
      </w:r>
      <w:r>
        <w:rPr>
          <w:rFonts w:ascii="Times New Roman" w:hAnsi="Times New Roman" w:hint="eastAsia"/>
          <w:sz w:val="24"/>
        </w:rPr>
        <w:t>，点击</w:t>
      </w:r>
      <w:r>
        <w:rPr>
          <w:rFonts w:ascii="Times New Roman" w:hAnsi="Times New Roman" w:hint="eastAsia"/>
          <w:sz w:val="24"/>
        </w:rPr>
        <w:t>Download</w:t>
      </w:r>
      <w:r>
        <w:rPr>
          <w:rFonts w:ascii="Times New Roman" w:hAnsi="Times New Roman" w:hint="eastAsia"/>
          <w:sz w:val="24"/>
        </w:rPr>
        <w:t>，根据自己电脑操作系统的版本选择对应的安装版本，选择后页面跳转至下载页面，在下载页面中选择下载</w:t>
      </w:r>
      <w:proofErr w:type="gramStart"/>
      <w:r>
        <w:rPr>
          <w:rFonts w:ascii="Times New Roman" w:hAnsi="Times New Roman" w:hint="eastAsia"/>
          <w:sz w:val="24"/>
        </w:rPr>
        <w:t>稳定版</w:t>
      </w:r>
      <w:proofErr w:type="gramEnd"/>
      <w:r>
        <w:rPr>
          <w:rFonts w:ascii="Times New Roman" w:hAnsi="Times New Roman" w:hint="eastAsia"/>
          <w:sz w:val="24"/>
        </w:rPr>
        <w:t>的最新版如图</w:t>
      </w:r>
      <w:r>
        <w:rPr>
          <w:rFonts w:ascii="Times New Roman" w:hAnsi="Times New Roman" w:hint="eastAsia"/>
          <w:sz w:val="24"/>
        </w:rPr>
        <w:t>4-10</w:t>
      </w:r>
      <w:r>
        <w:rPr>
          <w:rFonts w:ascii="Times New Roman" w:hAnsi="Times New Roman" w:hint="eastAsia"/>
          <w:sz w:val="24"/>
        </w:rPr>
        <w:t>（</w:t>
      </w:r>
      <w:r>
        <w:rPr>
          <w:rFonts w:ascii="Times New Roman" w:hAnsi="Times New Roman" w:hint="eastAsia"/>
          <w:sz w:val="24"/>
        </w:rPr>
        <w:t>b</w:t>
      </w:r>
      <w:r>
        <w:rPr>
          <w:rFonts w:ascii="Times New Roman" w:hAnsi="Times New Roman" w:hint="eastAsia"/>
          <w:sz w:val="24"/>
        </w:rPr>
        <w:t>）所示，选择后页面再次跳转，再次跳转后将网页拉至最下面根据自己电脑操作系统的位数（</w:t>
      </w:r>
      <w:r>
        <w:rPr>
          <w:rFonts w:ascii="Times New Roman" w:hAnsi="Times New Roman" w:hint="eastAsia"/>
          <w:sz w:val="24"/>
        </w:rPr>
        <w:t>32</w:t>
      </w:r>
      <w:r>
        <w:rPr>
          <w:rFonts w:ascii="Times New Roman" w:hAnsi="Times New Roman" w:hint="eastAsia"/>
          <w:sz w:val="24"/>
        </w:rPr>
        <w:t>位</w:t>
      </w:r>
      <w:r>
        <w:rPr>
          <w:rFonts w:ascii="Times New Roman" w:hAnsi="Times New Roman" w:hint="eastAsia"/>
          <w:sz w:val="24"/>
        </w:rPr>
        <w:t>/64</w:t>
      </w:r>
      <w:r>
        <w:rPr>
          <w:rFonts w:ascii="Times New Roman" w:hAnsi="Times New Roman" w:hint="eastAsia"/>
          <w:sz w:val="24"/>
        </w:rPr>
        <w:t>位）选择对应的安装包下载。安装包下载好后双击进行安装如图</w:t>
      </w:r>
      <w:r>
        <w:rPr>
          <w:rFonts w:ascii="Times New Roman" w:hAnsi="Times New Roman" w:hint="eastAsia"/>
          <w:sz w:val="24"/>
        </w:rPr>
        <w:t>4-11</w:t>
      </w:r>
      <w:r>
        <w:rPr>
          <w:rFonts w:ascii="Times New Roman" w:hAnsi="Times New Roman" w:hint="eastAsia"/>
          <w:sz w:val="24"/>
        </w:rPr>
        <w:t>（</w:t>
      </w:r>
      <w:r>
        <w:rPr>
          <w:rFonts w:ascii="Times New Roman" w:hAnsi="Times New Roman" w:hint="eastAsia"/>
          <w:sz w:val="24"/>
        </w:rPr>
        <w:t>a</w:t>
      </w:r>
      <w:r>
        <w:rPr>
          <w:rFonts w:ascii="Times New Roman" w:hAnsi="Times New Roman" w:hint="eastAsia"/>
          <w:sz w:val="24"/>
        </w:rPr>
        <w:t>）</w:t>
      </w:r>
      <w:r>
        <w:rPr>
          <w:rFonts w:ascii="Times New Roman" w:hAnsi="Times New Roman" w:hint="eastAsia"/>
          <w:sz w:val="24"/>
        </w:rPr>
        <w:t>~</w:t>
      </w:r>
      <w:r>
        <w:rPr>
          <w:rFonts w:ascii="Times New Roman" w:hAnsi="Times New Roman" w:hint="eastAsia"/>
          <w:sz w:val="24"/>
        </w:rPr>
        <w:t>（</w:t>
      </w:r>
      <w:r>
        <w:rPr>
          <w:rFonts w:ascii="Times New Roman" w:hAnsi="Times New Roman" w:hint="eastAsia"/>
          <w:sz w:val="24"/>
        </w:rPr>
        <w:t>c</w:t>
      </w:r>
      <w:r>
        <w:rPr>
          <w:rFonts w:ascii="Times New Roman" w:hAnsi="Times New Roman" w:hint="eastAsia"/>
          <w:sz w:val="24"/>
        </w:rPr>
        <w:t>）所示，要选择用户自定义安装，</w:t>
      </w:r>
      <w:proofErr w:type="gramStart"/>
      <w:r>
        <w:rPr>
          <w:rFonts w:ascii="Times New Roman" w:hAnsi="Times New Roman" w:hint="eastAsia"/>
          <w:sz w:val="24"/>
        </w:rPr>
        <w:t>勾选常用</w:t>
      </w:r>
      <w:proofErr w:type="gramEnd"/>
      <w:r>
        <w:rPr>
          <w:rFonts w:ascii="Times New Roman" w:hAnsi="Times New Roman" w:hint="eastAsia"/>
          <w:sz w:val="24"/>
        </w:rPr>
        <w:t>的工具，</w:t>
      </w:r>
      <w:proofErr w:type="gramStart"/>
      <w:r>
        <w:rPr>
          <w:rFonts w:ascii="Times New Roman" w:hAnsi="Times New Roman" w:hint="eastAsia"/>
          <w:sz w:val="24"/>
        </w:rPr>
        <w:t>勾选添加</w:t>
      </w:r>
      <w:proofErr w:type="gramEnd"/>
      <w:r>
        <w:rPr>
          <w:rFonts w:ascii="Times New Roman" w:hAnsi="Times New Roman" w:hint="eastAsia"/>
          <w:sz w:val="24"/>
        </w:rPr>
        <w:t>环境变量选项，然后安装。如图</w:t>
      </w:r>
      <w:r>
        <w:rPr>
          <w:rFonts w:ascii="Times New Roman" w:hAnsi="Times New Roman" w:hint="eastAsia"/>
          <w:sz w:val="24"/>
        </w:rPr>
        <w:t>4</w:t>
      </w:r>
      <w:r>
        <w:rPr>
          <w:rFonts w:ascii="Times New Roman" w:hAnsi="Times New Roman" w:hint="eastAsia"/>
          <w:sz w:val="24"/>
        </w:rPr>
        <w:t>-12</w:t>
      </w:r>
      <w:r>
        <w:rPr>
          <w:rFonts w:ascii="Times New Roman" w:hAnsi="Times New Roman" w:hint="eastAsia"/>
          <w:sz w:val="24"/>
        </w:rPr>
        <w:t>（</w:t>
      </w:r>
      <w:r>
        <w:rPr>
          <w:rFonts w:ascii="Times New Roman" w:hAnsi="Times New Roman" w:hint="eastAsia"/>
          <w:sz w:val="24"/>
        </w:rPr>
        <w:t>a</w:t>
      </w:r>
      <w:r>
        <w:rPr>
          <w:rFonts w:ascii="Times New Roman" w:hAnsi="Times New Roman" w:hint="eastAsia"/>
          <w:sz w:val="24"/>
        </w:rPr>
        <w:t>）所示，待安装结束后通过</w:t>
      </w:r>
      <w:proofErr w:type="spellStart"/>
      <w:r>
        <w:rPr>
          <w:rFonts w:ascii="Times New Roman" w:hAnsi="Times New Roman" w:hint="eastAsia"/>
          <w:sz w:val="24"/>
        </w:rPr>
        <w:t>win+R</w:t>
      </w:r>
      <w:proofErr w:type="spellEnd"/>
      <w:r>
        <w:rPr>
          <w:rFonts w:ascii="Times New Roman" w:hAnsi="Times New Roman" w:hint="eastAsia"/>
          <w:sz w:val="24"/>
        </w:rPr>
        <w:t>输入</w:t>
      </w:r>
      <w:proofErr w:type="spellStart"/>
      <w:r>
        <w:rPr>
          <w:rFonts w:ascii="Times New Roman" w:hAnsi="Times New Roman" w:hint="eastAsia"/>
          <w:sz w:val="24"/>
        </w:rPr>
        <w:t>cmd</w:t>
      </w:r>
      <w:proofErr w:type="spellEnd"/>
      <w:r>
        <w:rPr>
          <w:rFonts w:ascii="Times New Roman" w:hAnsi="Times New Roman" w:hint="eastAsia"/>
          <w:sz w:val="24"/>
        </w:rPr>
        <w:t>命名窗口；如图</w:t>
      </w:r>
      <w:r>
        <w:rPr>
          <w:rFonts w:ascii="Times New Roman" w:hAnsi="Times New Roman" w:hint="eastAsia"/>
          <w:sz w:val="24"/>
        </w:rPr>
        <w:t>4-12</w:t>
      </w:r>
      <w:r>
        <w:rPr>
          <w:rFonts w:ascii="Times New Roman" w:hAnsi="Times New Roman" w:hint="eastAsia"/>
          <w:sz w:val="24"/>
        </w:rPr>
        <w:t>（</w:t>
      </w:r>
      <w:r>
        <w:rPr>
          <w:rFonts w:ascii="Times New Roman" w:hAnsi="Times New Roman" w:hint="eastAsia"/>
          <w:sz w:val="24"/>
        </w:rPr>
        <w:t>b</w:t>
      </w:r>
      <w:r>
        <w:rPr>
          <w:rFonts w:ascii="Times New Roman" w:hAnsi="Times New Roman" w:hint="eastAsia"/>
          <w:sz w:val="24"/>
        </w:rPr>
        <w:t>）所示输入</w:t>
      </w:r>
      <w:r>
        <w:rPr>
          <w:rFonts w:ascii="Times New Roman" w:hAnsi="Times New Roman" w:hint="eastAsia"/>
          <w:sz w:val="24"/>
        </w:rPr>
        <w:t>python</w:t>
      </w:r>
      <w:r>
        <w:rPr>
          <w:rFonts w:ascii="Times New Roman" w:hAnsi="Times New Roman" w:hint="eastAsia"/>
          <w:sz w:val="24"/>
        </w:rPr>
        <w:t>回车，显示</w:t>
      </w:r>
      <w:r>
        <w:rPr>
          <w:rFonts w:ascii="Times New Roman" w:hAnsi="Times New Roman" w:hint="eastAsia"/>
          <w:sz w:val="24"/>
        </w:rPr>
        <w:t>&gt;&gt;&gt;</w:t>
      </w:r>
      <w:r>
        <w:rPr>
          <w:rFonts w:ascii="Times New Roman" w:hAnsi="Times New Roman" w:hint="eastAsia"/>
          <w:sz w:val="24"/>
        </w:rPr>
        <w:t>则表明安装成功并且已经配置环境变量。</w:t>
      </w:r>
    </w:p>
    <w:p w14:paraId="43EB3099" w14:textId="77777777" w:rsidR="00CC2512" w:rsidRDefault="00705C2B">
      <w:pPr>
        <w:pStyle w:val="3"/>
        <w:ind w:firstLineChars="200" w:firstLine="643"/>
        <w:rPr>
          <w:rFonts w:ascii="Times New Roman" w:hAnsi="Times New Roman"/>
        </w:rPr>
      </w:pPr>
      <w:bookmarkStart w:id="154" w:name="_Toc17355"/>
      <w:bookmarkStart w:id="155" w:name="_4.2.3PyCharm安装与创建工程"/>
      <w:r>
        <w:rPr>
          <w:rFonts w:ascii="Times New Roman" w:hAnsi="Times New Roman" w:hint="eastAsia"/>
        </w:rPr>
        <w:t>4.2.3PyCharm</w:t>
      </w:r>
      <w:r>
        <w:rPr>
          <w:rFonts w:ascii="Times New Roman" w:hAnsi="Times New Roman" w:hint="eastAsia"/>
        </w:rPr>
        <w:t>安装与创建工程</w:t>
      </w:r>
      <w:bookmarkEnd w:id="154"/>
    </w:p>
    <w:bookmarkEnd w:id="155"/>
    <w:p w14:paraId="30B43E3E" w14:textId="77777777" w:rsidR="00CC2512" w:rsidRDefault="00705C2B">
      <w:pPr>
        <w:jc w:val="center"/>
      </w:pPr>
      <w:r>
        <w:rPr>
          <w:noProof/>
        </w:rPr>
        <mc:AlternateContent>
          <mc:Choice Requires="wps">
            <w:drawing>
              <wp:anchor distT="0" distB="0" distL="114300" distR="114300" simplePos="0" relativeHeight="251662336" behindDoc="0" locked="0" layoutInCell="1" allowOverlap="1" wp14:anchorId="3ABECBF4" wp14:editId="44A319D2">
                <wp:simplePos x="0" y="0"/>
                <wp:positionH relativeFrom="column">
                  <wp:posOffset>3421380</wp:posOffset>
                </wp:positionH>
                <wp:positionV relativeFrom="paragraph">
                  <wp:posOffset>2030730</wp:posOffset>
                </wp:positionV>
                <wp:extent cx="1238250" cy="409575"/>
                <wp:effectExtent l="19050" t="19050" r="19050" b="28575"/>
                <wp:wrapNone/>
                <wp:docPr id="92" name="矩形 92"/>
                <wp:cNvGraphicFramePr/>
                <a:graphic xmlns:a="http://schemas.openxmlformats.org/drawingml/2006/main">
                  <a:graphicData uri="http://schemas.microsoft.com/office/word/2010/wordprocessingShape">
                    <wps:wsp>
                      <wps:cNvSpPr/>
                      <wps:spPr>
                        <a:xfrm>
                          <a:off x="4840605" y="8068310"/>
                          <a:ext cx="1238250" cy="409575"/>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A1FADAA" id="矩形 92" o:spid="_x0000_s1026" style="position:absolute;left:0;text-align:left;margin-left:269.4pt;margin-top:159.9pt;width:97.5pt;height:32.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" filled="f" strokecolor="red" strokeweight="3pt"/>
            </w:pict>
          </mc:Fallback>
        </mc:AlternateContent>
      </w:r>
      <w:r>
        <w:rPr>
          <w:noProof/>
        </w:rPr>
        <w:drawing>
          <wp:inline distT="0" distB="0" distL="114300" distR="114300" wp14:anchorId="40226063" wp14:editId="01D87A4E">
            <wp:extent cx="4227195" cy="2456180"/>
            <wp:effectExtent l="0" t="0" r="1905" b="1270"/>
            <wp:docPr id="9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7"/>
                    <pic:cNvPicPr>
                      <a:picLocks noChangeAspect="1"/>
                    </pic:cNvPicPr>
                  </pic:nvPicPr>
                  <pic:blipFill>
                    <a:blip r:embed="rId120"/>
                    <a:stretch>
                      <a:fillRect/>
                    </a:stretch>
                  </pic:blipFill>
                  <pic:spPr>
                    <a:xfrm>
                      <a:off x="0" y="0"/>
                      <a:ext cx="4227195" cy="2456180"/>
                    </a:xfrm>
                    <a:prstGeom prst="rect">
                      <a:avLst/>
                    </a:prstGeom>
                    <a:noFill/>
                    <a:ln>
                      <a:noFill/>
                    </a:ln>
                  </pic:spPr>
                </pic:pic>
              </a:graphicData>
            </a:graphic>
          </wp:inline>
        </w:drawing>
      </w:r>
    </w:p>
    <w:p w14:paraId="0DC49024" w14:textId="77777777" w:rsidR="00CC2512" w:rsidRDefault="00705C2B">
      <w:pPr>
        <w:jc w:val="center"/>
      </w:pPr>
      <w:r>
        <w:rPr>
          <w:rFonts w:hint="eastAsia"/>
        </w:rPr>
        <w:t>图</w:t>
      </w:r>
      <w:r>
        <w:rPr>
          <w:rFonts w:hint="eastAsia"/>
        </w:rPr>
        <w:t>4-13 PyCharm</w:t>
      </w:r>
      <w:r>
        <w:rPr>
          <w:rFonts w:hint="eastAsia"/>
        </w:rPr>
        <w:t>下载</w:t>
      </w:r>
    </w:p>
    <w:p w14:paraId="48DA70B9" w14:textId="77777777" w:rsidR="00CC2512" w:rsidRDefault="00705C2B">
      <w:pPr>
        <w:jc w:val="center"/>
      </w:pPr>
      <w:r>
        <w:rPr>
          <w:noProof/>
        </w:rPr>
        <w:lastRenderedPageBreak/>
        <w:drawing>
          <wp:inline distT="0" distB="0" distL="114300" distR="114300" wp14:anchorId="68D8A89F" wp14:editId="5AC9D4FF">
            <wp:extent cx="3329940" cy="2438400"/>
            <wp:effectExtent l="0" t="0" r="3810" b="0"/>
            <wp:docPr id="9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8"/>
                    <pic:cNvPicPr>
                      <a:picLocks noChangeAspect="1"/>
                    </pic:cNvPicPr>
                  </pic:nvPicPr>
                  <pic:blipFill>
                    <a:blip r:embed="rId121"/>
                    <a:srcRect t="6227"/>
                    <a:stretch>
                      <a:fillRect/>
                    </a:stretch>
                  </pic:blipFill>
                  <pic:spPr>
                    <a:xfrm>
                      <a:off x="0" y="0"/>
                      <a:ext cx="3329940" cy="2438400"/>
                    </a:xfrm>
                    <a:prstGeom prst="rect">
                      <a:avLst/>
                    </a:prstGeom>
                    <a:noFill/>
                    <a:ln>
                      <a:noFill/>
                    </a:ln>
                  </pic:spPr>
                </pic:pic>
              </a:graphicData>
            </a:graphic>
          </wp:inline>
        </w:drawing>
      </w:r>
    </w:p>
    <w:p w14:paraId="7F233328" w14:textId="77777777" w:rsidR="00CC2512" w:rsidRDefault="00705C2B">
      <w:pPr>
        <w:jc w:val="center"/>
      </w:pPr>
      <w:r>
        <w:rPr>
          <w:rFonts w:hint="eastAsia"/>
        </w:rPr>
        <w:t>（</w:t>
      </w:r>
      <w:r>
        <w:rPr>
          <w:rFonts w:hint="eastAsia"/>
        </w:rPr>
        <w:t>a</w:t>
      </w:r>
      <w:r>
        <w:rPr>
          <w:rFonts w:hint="eastAsia"/>
        </w:rPr>
        <w:t>）</w:t>
      </w:r>
      <w:r>
        <w:rPr>
          <w:rFonts w:hint="eastAsia"/>
        </w:rPr>
        <w:t>安装位置选择</w:t>
      </w:r>
    </w:p>
    <w:p w14:paraId="046E9074" w14:textId="77777777" w:rsidR="00CC2512" w:rsidRDefault="00705C2B">
      <w:pPr>
        <w:jc w:val="center"/>
      </w:pPr>
      <w:r>
        <w:rPr>
          <w:noProof/>
        </w:rPr>
        <w:drawing>
          <wp:inline distT="0" distB="0" distL="114300" distR="114300" wp14:anchorId="0BFD2770" wp14:editId="09DE9D47">
            <wp:extent cx="3296285" cy="2333625"/>
            <wp:effectExtent l="0" t="0" r="18415" b="9525"/>
            <wp:docPr id="9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9"/>
                    <pic:cNvPicPr>
                      <a:picLocks noChangeAspect="1"/>
                    </pic:cNvPicPr>
                  </pic:nvPicPr>
                  <pic:blipFill>
                    <a:blip r:embed="rId122"/>
                    <a:srcRect t="5405"/>
                    <a:stretch>
                      <a:fillRect/>
                    </a:stretch>
                  </pic:blipFill>
                  <pic:spPr>
                    <a:xfrm>
                      <a:off x="0" y="0"/>
                      <a:ext cx="3296285" cy="2333625"/>
                    </a:xfrm>
                    <a:prstGeom prst="rect">
                      <a:avLst/>
                    </a:prstGeom>
                    <a:noFill/>
                    <a:ln>
                      <a:noFill/>
                    </a:ln>
                  </pic:spPr>
                </pic:pic>
              </a:graphicData>
            </a:graphic>
          </wp:inline>
        </w:drawing>
      </w:r>
    </w:p>
    <w:p w14:paraId="20A85CA1" w14:textId="77777777" w:rsidR="00CC2512" w:rsidRDefault="00705C2B">
      <w:pPr>
        <w:jc w:val="center"/>
      </w:pPr>
      <w:r>
        <w:rPr>
          <w:rFonts w:hint="eastAsia"/>
        </w:rPr>
        <w:t>（</w:t>
      </w:r>
      <w:r>
        <w:rPr>
          <w:rFonts w:hint="eastAsia"/>
        </w:rPr>
        <w:t>b</w:t>
      </w:r>
      <w:r>
        <w:rPr>
          <w:rFonts w:hint="eastAsia"/>
        </w:rPr>
        <w:t>）</w:t>
      </w:r>
      <w:r>
        <w:rPr>
          <w:rFonts w:hint="eastAsia"/>
        </w:rPr>
        <w:t>安装选项</w:t>
      </w:r>
    </w:p>
    <w:p w14:paraId="75F63F96" w14:textId="77777777" w:rsidR="00CC2512" w:rsidRDefault="00705C2B">
      <w:pPr>
        <w:jc w:val="center"/>
      </w:pPr>
      <w:r>
        <w:rPr>
          <w:noProof/>
        </w:rPr>
        <w:drawing>
          <wp:inline distT="0" distB="0" distL="114300" distR="114300" wp14:anchorId="3C445900" wp14:editId="25173549">
            <wp:extent cx="3289300" cy="2429510"/>
            <wp:effectExtent l="0" t="0" r="6350" b="8890"/>
            <wp:docPr id="9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0"/>
                    <pic:cNvPicPr>
                      <a:picLocks noChangeAspect="1"/>
                    </pic:cNvPicPr>
                  </pic:nvPicPr>
                  <pic:blipFill>
                    <a:blip r:embed="rId123"/>
                    <a:srcRect t="5903"/>
                    <a:stretch>
                      <a:fillRect/>
                    </a:stretch>
                  </pic:blipFill>
                  <pic:spPr>
                    <a:xfrm>
                      <a:off x="0" y="0"/>
                      <a:ext cx="3289300" cy="2429510"/>
                    </a:xfrm>
                    <a:prstGeom prst="rect">
                      <a:avLst/>
                    </a:prstGeom>
                    <a:noFill/>
                    <a:ln>
                      <a:noFill/>
                    </a:ln>
                  </pic:spPr>
                </pic:pic>
              </a:graphicData>
            </a:graphic>
          </wp:inline>
        </w:drawing>
      </w:r>
    </w:p>
    <w:p w14:paraId="02F2590E" w14:textId="77777777" w:rsidR="00CC2512" w:rsidRDefault="00705C2B">
      <w:pPr>
        <w:numPr>
          <w:ilvl w:val="0"/>
          <w:numId w:val="16"/>
        </w:numPr>
        <w:jc w:val="center"/>
      </w:pPr>
      <w:r>
        <w:rPr>
          <w:rFonts w:hint="eastAsia"/>
        </w:rPr>
        <w:t>选择开始菜单</w:t>
      </w:r>
    </w:p>
    <w:p w14:paraId="264F0F6E" w14:textId="77777777" w:rsidR="00CC2512" w:rsidRDefault="00705C2B">
      <w:pPr>
        <w:jc w:val="center"/>
      </w:pPr>
      <w:r>
        <w:rPr>
          <w:rFonts w:hint="eastAsia"/>
        </w:rPr>
        <w:t>图</w:t>
      </w:r>
      <w:r>
        <w:rPr>
          <w:rFonts w:hint="eastAsia"/>
        </w:rPr>
        <w:t>4-14 PyCharm</w:t>
      </w:r>
      <w:r>
        <w:rPr>
          <w:rFonts w:hint="eastAsia"/>
        </w:rPr>
        <w:t>安装</w:t>
      </w:r>
    </w:p>
    <w:p w14:paraId="420FC249" w14:textId="77777777" w:rsidR="00CC2512" w:rsidRDefault="00705C2B">
      <w:pPr>
        <w:jc w:val="center"/>
      </w:pPr>
      <w:r>
        <w:rPr>
          <w:noProof/>
        </w:rPr>
        <w:lastRenderedPageBreak/>
        <w:drawing>
          <wp:inline distT="0" distB="0" distL="114300" distR="114300" wp14:anchorId="0663F4A9" wp14:editId="43ADA148">
            <wp:extent cx="4067175" cy="2628900"/>
            <wp:effectExtent l="0" t="0" r="9525" b="0"/>
            <wp:docPr id="9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1"/>
                    <pic:cNvPicPr>
                      <a:picLocks noChangeAspect="1"/>
                    </pic:cNvPicPr>
                  </pic:nvPicPr>
                  <pic:blipFill>
                    <a:blip r:embed="rId124"/>
                    <a:srcRect t="1840" b="13497"/>
                    <a:stretch>
                      <a:fillRect/>
                    </a:stretch>
                  </pic:blipFill>
                  <pic:spPr>
                    <a:xfrm>
                      <a:off x="0" y="0"/>
                      <a:ext cx="4067175" cy="2628900"/>
                    </a:xfrm>
                    <a:prstGeom prst="rect">
                      <a:avLst/>
                    </a:prstGeom>
                    <a:noFill/>
                    <a:ln>
                      <a:noFill/>
                    </a:ln>
                  </pic:spPr>
                </pic:pic>
              </a:graphicData>
            </a:graphic>
          </wp:inline>
        </w:drawing>
      </w:r>
    </w:p>
    <w:p w14:paraId="719D3465" w14:textId="77777777" w:rsidR="00CC2512" w:rsidRDefault="00705C2B">
      <w:pPr>
        <w:jc w:val="center"/>
      </w:pPr>
      <w:r>
        <w:rPr>
          <w:rFonts w:hint="eastAsia"/>
        </w:rPr>
        <w:t>（</w:t>
      </w:r>
      <w:r>
        <w:rPr>
          <w:rFonts w:hint="eastAsia"/>
        </w:rPr>
        <w:t>a</w:t>
      </w:r>
      <w:r>
        <w:rPr>
          <w:rFonts w:hint="eastAsia"/>
        </w:rPr>
        <w:t>）软件启动界面</w:t>
      </w:r>
    </w:p>
    <w:p w14:paraId="36F00AA4" w14:textId="77777777" w:rsidR="00CC2512" w:rsidRDefault="00705C2B">
      <w:pPr>
        <w:jc w:val="center"/>
      </w:pPr>
      <w:r>
        <w:rPr>
          <w:noProof/>
        </w:rPr>
        <w:drawing>
          <wp:inline distT="0" distB="0" distL="114300" distR="114300" wp14:anchorId="77110F3C" wp14:editId="648266F5">
            <wp:extent cx="4404360" cy="1614170"/>
            <wp:effectExtent l="0" t="0" r="15240" b="5080"/>
            <wp:docPr id="9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3"/>
                    <pic:cNvPicPr>
                      <a:picLocks noChangeAspect="1"/>
                    </pic:cNvPicPr>
                  </pic:nvPicPr>
                  <pic:blipFill>
                    <a:blip r:embed="rId125"/>
                    <a:stretch>
                      <a:fillRect/>
                    </a:stretch>
                  </pic:blipFill>
                  <pic:spPr>
                    <a:xfrm>
                      <a:off x="0" y="0"/>
                      <a:ext cx="4404360" cy="1614170"/>
                    </a:xfrm>
                    <a:prstGeom prst="rect">
                      <a:avLst/>
                    </a:prstGeom>
                    <a:noFill/>
                    <a:ln>
                      <a:noFill/>
                    </a:ln>
                  </pic:spPr>
                </pic:pic>
              </a:graphicData>
            </a:graphic>
          </wp:inline>
        </w:drawing>
      </w:r>
    </w:p>
    <w:p w14:paraId="31D50A79" w14:textId="77777777" w:rsidR="00CC2512" w:rsidRDefault="00705C2B">
      <w:pPr>
        <w:jc w:val="center"/>
      </w:pPr>
      <w:r>
        <w:rPr>
          <w:rFonts w:hint="eastAsia"/>
        </w:rPr>
        <w:t>（</w:t>
      </w:r>
      <w:r>
        <w:rPr>
          <w:rFonts w:hint="eastAsia"/>
        </w:rPr>
        <w:t>b</w:t>
      </w:r>
      <w:r>
        <w:rPr>
          <w:rFonts w:hint="eastAsia"/>
        </w:rPr>
        <w:t>）</w:t>
      </w:r>
      <w:r>
        <w:rPr>
          <w:rFonts w:hint="eastAsia"/>
        </w:rPr>
        <w:t>创建工程</w:t>
      </w:r>
    </w:p>
    <w:p w14:paraId="54FF9614" w14:textId="77777777" w:rsidR="00CC2512" w:rsidRDefault="00705C2B">
      <w:pPr>
        <w:jc w:val="center"/>
      </w:pPr>
      <w:r>
        <w:rPr>
          <w:noProof/>
        </w:rPr>
        <w:drawing>
          <wp:inline distT="0" distB="0" distL="114300" distR="114300" wp14:anchorId="79B4B013" wp14:editId="23D3B866">
            <wp:extent cx="3678555" cy="2400935"/>
            <wp:effectExtent l="0" t="0" r="17145" b="18415"/>
            <wp:docPr id="9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4"/>
                    <pic:cNvPicPr>
                      <a:picLocks noChangeAspect="1"/>
                    </pic:cNvPicPr>
                  </pic:nvPicPr>
                  <pic:blipFill>
                    <a:blip r:embed="rId126"/>
                    <a:stretch>
                      <a:fillRect/>
                    </a:stretch>
                  </pic:blipFill>
                  <pic:spPr>
                    <a:xfrm>
                      <a:off x="0" y="0"/>
                      <a:ext cx="3678555" cy="2400935"/>
                    </a:xfrm>
                    <a:prstGeom prst="rect">
                      <a:avLst/>
                    </a:prstGeom>
                    <a:noFill/>
                    <a:ln>
                      <a:noFill/>
                    </a:ln>
                  </pic:spPr>
                </pic:pic>
              </a:graphicData>
            </a:graphic>
          </wp:inline>
        </w:drawing>
      </w:r>
    </w:p>
    <w:p w14:paraId="6C2D5A19" w14:textId="77777777" w:rsidR="00CC2512" w:rsidRDefault="00705C2B">
      <w:pPr>
        <w:jc w:val="center"/>
      </w:pPr>
      <w:r>
        <w:rPr>
          <w:rFonts w:hint="eastAsia"/>
        </w:rPr>
        <w:t>（</w:t>
      </w:r>
      <w:r>
        <w:rPr>
          <w:rFonts w:hint="eastAsia"/>
        </w:rPr>
        <w:t>c</w:t>
      </w:r>
      <w:r>
        <w:rPr>
          <w:rFonts w:hint="eastAsia"/>
        </w:rPr>
        <w:t>）创建成功示意图</w:t>
      </w:r>
    </w:p>
    <w:p w14:paraId="22E6734F" w14:textId="77777777" w:rsidR="00CC2512" w:rsidRDefault="00705C2B">
      <w:pPr>
        <w:jc w:val="center"/>
      </w:pPr>
      <w:r>
        <w:rPr>
          <w:rFonts w:hint="eastAsia"/>
        </w:rPr>
        <w:t>图</w:t>
      </w:r>
      <w:r>
        <w:rPr>
          <w:rFonts w:hint="eastAsia"/>
        </w:rPr>
        <w:t>4-15</w:t>
      </w:r>
      <w:r>
        <w:rPr>
          <w:rFonts w:hint="eastAsia"/>
        </w:rPr>
        <w:t>创建工程</w:t>
      </w:r>
    </w:p>
    <w:p w14:paraId="7DE26BD9" w14:textId="77777777" w:rsidR="00CC2512" w:rsidRDefault="00705C2B">
      <w:pPr>
        <w:spacing w:line="360" w:lineRule="auto"/>
        <w:ind w:firstLineChars="200" w:firstLine="480"/>
        <w:rPr>
          <w:rFonts w:ascii="Times New Roman" w:hAnsi="Times New Roman"/>
          <w:color w:val="000000" w:themeColor="text1"/>
          <w:sz w:val="24"/>
        </w:rPr>
      </w:pPr>
      <w:r>
        <w:rPr>
          <w:rFonts w:ascii="Times New Roman" w:hAnsi="Times New Roman"/>
          <w:color w:val="000000" w:themeColor="text1"/>
          <w:sz w:val="24"/>
        </w:rPr>
        <w:t xml:space="preserve">PyCharm </w:t>
      </w:r>
      <w:r>
        <w:rPr>
          <w:rFonts w:ascii="Times New Roman" w:hAnsi="Times New Roman"/>
          <w:color w:val="000000" w:themeColor="text1"/>
          <w:sz w:val="24"/>
        </w:rPr>
        <w:t>是一款功能强大的</w:t>
      </w:r>
      <w:r>
        <w:rPr>
          <w:rFonts w:ascii="Times New Roman" w:hAnsi="Times New Roman"/>
          <w:color w:val="000000" w:themeColor="text1"/>
          <w:sz w:val="24"/>
        </w:rPr>
        <w:t xml:space="preserve"> Python </w:t>
      </w:r>
      <w:r>
        <w:rPr>
          <w:rFonts w:ascii="Times New Roman" w:hAnsi="Times New Roman"/>
          <w:color w:val="000000" w:themeColor="text1"/>
          <w:sz w:val="24"/>
        </w:rPr>
        <w:t>编辑器，具有跨平台性</w:t>
      </w:r>
      <w:r>
        <w:rPr>
          <w:rFonts w:ascii="Times New Roman" w:hAnsi="Times New Roman"/>
          <w:color w:val="000000" w:themeColor="text1"/>
          <w:sz w:val="24"/>
        </w:rPr>
        <w:t>。</w:t>
      </w:r>
      <w:r>
        <w:rPr>
          <w:rFonts w:ascii="Times New Roman" w:hAnsi="Times New Roman"/>
          <w:color w:val="000000" w:themeColor="text1"/>
          <w:sz w:val="24"/>
        </w:rPr>
        <w:t>PyCharm</w:t>
      </w:r>
      <w:r>
        <w:rPr>
          <w:rFonts w:ascii="Times New Roman" w:hAnsi="Times New Roman"/>
          <w:color w:val="000000" w:themeColor="text1"/>
          <w:sz w:val="24"/>
        </w:rPr>
        <w:t>安装步骤具体如下</w:t>
      </w:r>
      <w:r>
        <w:rPr>
          <w:rFonts w:ascii="Times New Roman" w:hAnsi="Times New Roman" w:hint="eastAsia"/>
          <w:color w:val="000000" w:themeColor="text1"/>
          <w:sz w:val="24"/>
        </w:rPr>
        <w:t>：</w:t>
      </w:r>
    </w:p>
    <w:p w14:paraId="72504EFA" w14:textId="77777777" w:rsidR="00CC2512" w:rsidRDefault="00705C2B">
      <w:pPr>
        <w:spacing w:line="360" w:lineRule="auto"/>
        <w:ind w:firstLineChars="200" w:firstLine="480"/>
        <w:rPr>
          <w:rFonts w:ascii="Times New Roman" w:hAnsi="Times New Roman"/>
          <w:color w:val="000000" w:themeColor="text1"/>
          <w:sz w:val="24"/>
        </w:rPr>
      </w:pPr>
      <w:proofErr w:type="gramStart"/>
      <w:r>
        <w:rPr>
          <w:rFonts w:ascii="Times New Roman" w:hAnsi="Times New Roman"/>
          <w:color w:val="000000" w:themeColor="text1"/>
          <w:sz w:val="24"/>
        </w:rPr>
        <w:t>官网地址</w:t>
      </w:r>
      <w:proofErr w:type="gramEnd"/>
      <w:r>
        <w:rPr>
          <w:rFonts w:ascii="Times New Roman" w:hAnsi="Times New Roman"/>
          <w:color w:val="000000" w:themeColor="text1"/>
          <w:sz w:val="24"/>
        </w:rPr>
        <w:t>：</w:t>
      </w:r>
      <w:r>
        <w:rPr>
          <w:rFonts w:ascii="Times New Roman" w:hAnsi="Times New Roman"/>
          <w:color w:val="000000" w:themeColor="text1"/>
          <w:sz w:val="24"/>
        </w:rPr>
        <w:fldChar w:fldCharType="begin"/>
      </w:r>
      <w:r>
        <w:rPr>
          <w:rFonts w:ascii="Times New Roman" w:hAnsi="Times New Roman"/>
          <w:color w:val="000000" w:themeColor="text1"/>
          <w:sz w:val="24"/>
        </w:rPr>
        <w:instrText xml:space="preserve"> HYPERLINK "http://www.jetbrains.com/pycharm/download/" \l "section=windows" \t "https://www.runoob.com/w3cnote/_blank" </w:instrText>
      </w:r>
      <w:r>
        <w:rPr>
          <w:rFonts w:ascii="Times New Roman" w:hAnsi="Times New Roman"/>
          <w:color w:val="000000" w:themeColor="text1"/>
          <w:sz w:val="24"/>
        </w:rPr>
        <w:fldChar w:fldCharType="separate"/>
      </w:r>
      <w:r>
        <w:rPr>
          <w:rStyle w:val="ac"/>
          <w:rFonts w:ascii="Times New Roman" w:hAnsi="Times New Roman"/>
          <w:color w:val="000000" w:themeColor="text1"/>
          <w:sz w:val="24"/>
          <w:u w:val="none"/>
        </w:rPr>
        <w:t>http://www.jetbrains.com/pycharm/download/#section=windows</w:t>
      </w:r>
      <w:r>
        <w:rPr>
          <w:rFonts w:ascii="Times New Roman" w:hAnsi="Times New Roman"/>
          <w:color w:val="000000" w:themeColor="text1"/>
          <w:sz w:val="24"/>
        </w:rPr>
        <w:fldChar w:fldCharType="end"/>
      </w:r>
    </w:p>
    <w:p w14:paraId="0DF2C36F" w14:textId="77777777" w:rsidR="00CC2512" w:rsidRDefault="00705C2B">
      <w:pPr>
        <w:spacing w:line="360" w:lineRule="auto"/>
        <w:ind w:firstLineChars="200" w:firstLine="480"/>
        <w:rPr>
          <w:rFonts w:ascii="Times New Roman" w:hAnsi="Times New Roman"/>
          <w:color w:val="000000" w:themeColor="text1"/>
          <w:sz w:val="24"/>
        </w:rPr>
      </w:pPr>
      <w:r>
        <w:rPr>
          <w:rFonts w:ascii="Times New Roman" w:hAnsi="Times New Roman" w:hint="eastAsia"/>
          <w:sz w:val="24"/>
        </w:rPr>
        <w:lastRenderedPageBreak/>
        <w:t>打开网页在地址栏中输入</w:t>
      </w:r>
      <w:r>
        <w:rPr>
          <w:rFonts w:ascii="Times New Roman" w:hAnsi="Times New Roman"/>
          <w:color w:val="000000" w:themeColor="text1"/>
          <w:sz w:val="24"/>
        </w:rPr>
        <w:t xml:space="preserve">PyCharm </w:t>
      </w:r>
      <w:proofErr w:type="gramStart"/>
      <w:r>
        <w:rPr>
          <w:rFonts w:ascii="Times New Roman" w:hAnsi="Times New Roman" w:hint="eastAsia"/>
          <w:sz w:val="24"/>
        </w:rPr>
        <w:t>的</w:t>
      </w:r>
      <w:r>
        <w:rPr>
          <w:rFonts w:ascii="Times New Roman" w:hAnsi="Times New Roman"/>
          <w:sz w:val="24"/>
        </w:rPr>
        <w:t>官网</w:t>
      </w:r>
      <w:r>
        <w:rPr>
          <w:rFonts w:ascii="Times New Roman" w:hAnsi="Times New Roman" w:hint="eastAsia"/>
          <w:sz w:val="24"/>
        </w:rPr>
        <w:t>地址</w:t>
      </w:r>
      <w:proofErr w:type="gramEnd"/>
      <w:r>
        <w:rPr>
          <w:rFonts w:ascii="Times New Roman" w:hAnsi="Times New Roman" w:hint="eastAsia"/>
          <w:sz w:val="24"/>
        </w:rPr>
        <w:t>并进入，如图</w:t>
      </w:r>
      <w:r>
        <w:rPr>
          <w:rFonts w:ascii="Times New Roman" w:hAnsi="Times New Roman" w:hint="eastAsia"/>
          <w:sz w:val="24"/>
        </w:rPr>
        <w:t>4-1</w:t>
      </w:r>
      <w:r>
        <w:rPr>
          <w:rFonts w:ascii="Times New Roman" w:hAnsi="Times New Roman" w:hint="eastAsia"/>
          <w:sz w:val="24"/>
        </w:rPr>
        <w:t>3</w:t>
      </w:r>
      <w:r>
        <w:rPr>
          <w:rFonts w:ascii="Times New Roman" w:hAnsi="Times New Roman" w:hint="eastAsia"/>
          <w:sz w:val="24"/>
        </w:rPr>
        <w:t>（</w:t>
      </w:r>
      <w:r>
        <w:rPr>
          <w:rFonts w:ascii="Times New Roman" w:hAnsi="Times New Roman" w:hint="eastAsia"/>
          <w:sz w:val="24"/>
        </w:rPr>
        <w:t>a</w:t>
      </w:r>
      <w:r>
        <w:rPr>
          <w:rFonts w:ascii="Times New Roman" w:hAnsi="Times New Roman" w:hint="eastAsia"/>
          <w:sz w:val="24"/>
        </w:rPr>
        <w:t>）</w:t>
      </w:r>
      <w:r>
        <w:rPr>
          <w:rFonts w:ascii="Times New Roman" w:hAnsi="Times New Roman" w:hint="eastAsia"/>
          <w:sz w:val="24"/>
        </w:rPr>
        <w:t>~</w:t>
      </w:r>
      <w:r>
        <w:rPr>
          <w:rFonts w:ascii="Times New Roman" w:hAnsi="Times New Roman" w:hint="eastAsia"/>
          <w:sz w:val="24"/>
        </w:rPr>
        <w:t>（</w:t>
      </w:r>
      <w:r>
        <w:rPr>
          <w:rFonts w:ascii="Times New Roman" w:hAnsi="Times New Roman" w:hint="eastAsia"/>
          <w:sz w:val="24"/>
        </w:rPr>
        <w:t>c</w:t>
      </w:r>
      <w:r>
        <w:rPr>
          <w:rFonts w:ascii="Times New Roman" w:hAnsi="Times New Roman" w:hint="eastAsia"/>
          <w:sz w:val="24"/>
        </w:rPr>
        <w:t>）</w:t>
      </w:r>
      <w:r>
        <w:rPr>
          <w:rFonts w:ascii="Times New Roman" w:hAnsi="Times New Roman" w:hint="eastAsia"/>
          <w:sz w:val="24"/>
        </w:rPr>
        <w:t>所示</w:t>
      </w:r>
      <w:r>
        <w:rPr>
          <w:rFonts w:ascii="Times New Roman" w:hAnsi="Times New Roman" w:hint="eastAsia"/>
          <w:sz w:val="24"/>
        </w:rPr>
        <w:t>，</w:t>
      </w:r>
      <w:r>
        <w:rPr>
          <w:rFonts w:ascii="宋体" w:hAnsi="宋体" w:cs="宋体"/>
          <w:sz w:val="24"/>
        </w:rPr>
        <w:t xml:space="preserve">professional </w:t>
      </w:r>
      <w:r>
        <w:rPr>
          <w:rFonts w:ascii="宋体" w:hAnsi="宋体" w:cs="宋体"/>
          <w:sz w:val="24"/>
        </w:rPr>
        <w:t>表示专业版，</w:t>
      </w:r>
      <w:r>
        <w:rPr>
          <w:rFonts w:ascii="宋体" w:hAnsi="宋体" w:cs="宋体"/>
          <w:sz w:val="24"/>
        </w:rPr>
        <w:t xml:space="preserve">community </w:t>
      </w:r>
      <w:r>
        <w:rPr>
          <w:rFonts w:ascii="宋体" w:hAnsi="宋体" w:cs="宋体"/>
          <w:sz w:val="24"/>
        </w:rPr>
        <w:t>是社区版，安装社区版，因为是免费使用的</w:t>
      </w:r>
      <w:r>
        <w:rPr>
          <w:rFonts w:ascii="宋体" w:hAnsi="宋体" w:cs="宋体" w:hint="eastAsia"/>
          <w:sz w:val="24"/>
        </w:rPr>
        <w:t>并且能满足日常使用要求</w:t>
      </w:r>
      <w:r>
        <w:rPr>
          <w:rFonts w:ascii="宋体" w:hAnsi="宋体" w:cs="宋体"/>
          <w:sz w:val="24"/>
        </w:rPr>
        <w:t>。</w:t>
      </w:r>
      <w:r>
        <w:rPr>
          <w:rFonts w:ascii="Times New Roman" w:hAnsi="Times New Roman" w:hint="eastAsia"/>
          <w:sz w:val="24"/>
        </w:rPr>
        <w:t>点击</w:t>
      </w:r>
      <w:r>
        <w:rPr>
          <w:rFonts w:ascii="Times New Roman" w:hAnsi="Times New Roman" w:hint="eastAsia"/>
          <w:sz w:val="24"/>
        </w:rPr>
        <w:t>Download</w:t>
      </w:r>
      <w:r>
        <w:rPr>
          <w:rFonts w:ascii="Times New Roman" w:hAnsi="Times New Roman" w:hint="eastAsia"/>
          <w:sz w:val="24"/>
        </w:rPr>
        <w:t>。安装包下载好后双击进行安装。如图</w:t>
      </w:r>
      <w:r>
        <w:rPr>
          <w:rFonts w:ascii="Times New Roman" w:hAnsi="Times New Roman" w:hint="eastAsia"/>
          <w:sz w:val="24"/>
        </w:rPr>
        <w:t>4-14</w:t>
      </w:r>
      <w:r>
        <w:rPr>
          <w:rFonts w:ascii="Times New Roman" w:hAnsi="Times New Roman" w:hint="eastAsia"/>
          <w:sz w:val="24"/>
        </w:rPr>
        <w:t>（</w:t>
      </w:r>
      <w:r>
        <w:rPr>
          <w:rFonts w:ascii="Times New Roman" w:hAnsi="Times New Roman" w:hint="eastAsia"/>
          <w:sz w:val="24"/>
        </w:rPr>
        <w:t>a</w:t>
      </w:r>
      <w:r>
        <w:rPr>
          <w:rFonts w:ascii="Times New Roman" w:hAnsi="Times New Roman" w:hint="eastAsia"/>
          <w:sz w:val="24"/>
        </w:rPr>
        <w:t>）</w:t>
      </w:r>
      <w:r>
        <w:rPr>
          <w:rFonts w:ascii="Times New Roman" w:hAnsi="Times New Roman" w:hint="eastAsia"/>
          <w:sz w:val="24"/>
        </w:rPr>
        <w:t>~</w:t>
      </w:r>
      <w:r>
        <w:rPr>
          <w:rFonts w:ascii="Times New Roman" w:hAnsi="Times New Roman" w:hint="eastAsia"/>
          <w:sz w:val="24"/>
        </w:rPr>
        <w:t>（</w:t>
      </w:r>
      <w:r>
        <w:rPr>
          <w:rFonts w:ascii="Times New Roman" w:hAnsi="Times New Roman" w:hint="eastAsia"/>
          <w:sz w:val="24"/>
        </w:rPr>
        <w:t>c</w:t>
      </w:r>
      <w:r>
        <w:rPr>
          <w:rFonts w:ascii="Times New Roman" w:hAnsi="Times New Roman" w:hint="eastAsia"/>
          <w:sz w:val="24"/>
        </w:rPr>
        <w:t>）所示，选择软件安装位置、设定软件中的安装选项、安装软件。安装成功后电脑桌面会出现软件图标，双击软件图标打开软件。如图</w:t>
      </w:r>
      <w:r>
        <w:rPr>
          <w:rFonts w:ascii="Times New Roman" w:hAnsi="Times New Roman" w:hint="eastAsia"/>
          <w:sz w:val="24"/>
        </w:rPr>
        <w:t>4-15</w:t>
      </w:r>
      <w:r>
        <w:rPr>
          <w:rFonts w:ascii="Times New Roman" w:hAnsi="Times New Roman" w:hint="eastAsia"/>
          <w:sz w:val="24"/>
        </w:rPr>
        <w:t>（</w:t>
      </w:r>
      <w:r>
        <w:rPr>
          <w:rFonts w:ascii="Times New Roman" w:hAnsi="Times New Roman" w:hint="eastAsia"/>
          <w:sz w:val="24"/>
        </w:rPr>
        <w:t>a</w:t>
      </w:r>
      <w:r>
        <w:rPr>
          <w:rFonts w:ascii="Times New Roman" w:hAnsi="Times New Roman" w:hint="eastAsia"/>
          <w:sz w:val="24"/>
        </w:rPr>
        <w:t>）</w:t>
      </w:r>
      <w:r>
        <w:rPr>
          <w:rFonts w:ascii="Times New Roman" w:hAnsi="Times New Roman" w:hint="eastAsia"/>
          <w:sz w:val="24"/>
        </w:rPr>
        <w:t>~</w:t>
      </w:r>
      <w:r>
        <w:rPr>
          <w:rFonts w:ascii="Times New Roman" w:hAnsi="Times New Roman" w:hint="eastAsia"/>
          <w:sz w:val="24"/>
        </w:rPr>
        <w:t>（</w:t>
      </w:r>
      <w:r>
        <w:rPr>
          <w:rFonts w:ascii="Times New Roman" w:hAnsi="Times New Roman" w:hint="eastAsia"/>
          <w:sz w:val="24"/>
        </w:rPr>
        <w:t>b</w:t>
      </w:r>
      <w:r>
        <w:rPr>
          <w:rFonts w:ascii="Times New Roman" w:hAnsi="Times New Roman" w:hint="eastAsia"/>
          <w:sz w:val="24"/>
        </w:rPr>
        <w:t>）所示，选择</w:t>
      </w:r>
      <w:r>
        <w:rPr>
          <w:rFonts w:ascii="Times New Roman" w:hAnsi="Times New Roman" w:hint="eastAsia"/>
          <w:sz w:val="24"/>
        </w:rPr>
        <w:t>Create New Project</w:t>
      </w:r>
      <w:r>
        <w:rPr>
          <w:rFonts w:ascii="Times New Roman" w:hAnsi="Times New Roman" w:hint="eastAsia"/>
          <w:sz w:val="24"/>
        </w:rPr>
        <w:t>创建工程，选择工程中文件要保存的位置点击创建。如图</w:t>
      </w:r>
      <w:r>
        <w:rPr>
          <w:rFonts w:ascii="Times New Roman" w:hAnsi="Times New Roman" w:hint="eastAsia"/>
          <w:sz w:val="24"/>
        </w:rPr>
        <w:t>4-15</w:t>
      </w:r>
      <w:r>
        <w:rPr>
          <w:rFonts w:ascii="Times New Roman" w:hAnsi="Times New Roman" w:hint="eastAsia"/>
          <w:sz w:val="24"/>
        </w:rPr>
        <w:t>（</w:t>
      </w:r>
      <w:r>
        <w:rPr>
          <w:rFonts w:ascii="Times New Roman" w:hAnsi="Times New Roman" w:hint="eastAsia"/>
          <w:sz w:val="24"/>
        </w:rPr>
        <w:t>c</w:t>
      </w:r>
      <w:r>
        <w:rPr>
          <w:rFonts w:ascii="Times New Roman" w:hAnsi="Times New Roman" w:hint="eastAsia"/>
          <w:sz w:val="24"/>
        </w:rPr>
        <w:t>）所示，出现此界面表明工程创建成功。</w:t>
      </w:r>
    </w:p>
    <w:p w14:paraId="3540417B" w14:textId="42427756" w:rsidR="00CC2512" w:rsidRDefault="00705C2B">
      <w:pPr>
        <w:pStyle w:val="3"/>
        <w:ind w:firstLineChars="200" w:firstLine="643"/>
        <w:rPr>
          <w:rFonts w:ascii="Times New Roman" w:hAnsi="Times New Roman"/>
        </w:rPr>
      </w:pPr>
      <w:bookmarkStart w:id="156" w:name="_Toc6236"/>
      <w:bookmarkStart w:id="157" w:name="_Toc19282"/>
      <w:bookmarkStart w:id="158" w:name="_Toc29704"/>
      <w:r>
        <w:rPr>
          <w:rFonts w:ascii="Times New Roman" w:hAnsi="Times New Roman" w:hint="eastAsia"/>
        </w:rPr>
        <w:t>4.2</w:t>
      </w:r>
      <w:r>
        <w:rPr>
          <w:rFonts w:ascii="Times New Roman" w:hAnsi="Times New Roman"/>
        </w:rPr>
        <w:t>.</w:t>
      </w:r>
      <w:r>
        <w:rPr>
          <w:rFonts w:ascii="Times New Roman" w:hAnsi="Times New Roman" w:hint="eastAsia"/>
        </w:rPr>
        <w:t>4</w:t>
      </w:r>
      <w:r>
        <w:rPr>
          <w:rFonts w:ascii="Times New Roman" w:hAnsi="Times New Roman"/>
        </w:rPr>
        <w:t>Unet</w:t>
      </w:r>
      <w:r>
        <w:rPr>
          <w:rFonts w:ascii="Times New Roman" w:hAnsi="Times New Roman"/>
        </w:rPr>
        <w:t>网络</w:t>
      </w:r>
      <w:bookmarkEnd w:id="156"/>
      <w:bookmarkEnd w:id="157"/>
      <w:r>
        <w:rPr>
          <w:rFonts w:ascii="Times New Roman" w:hAnsi="Times New Roman" w:hint="eastAsia"/>
        </w:rPr>
        <w:t>框架</w:t>
      </w:r>
      <w:bookmarkEnd w:id="158"/>
      <w:ins w:id="159" w:author="杜 秀全" w:date="2022-07-06T10:44:00Z">
        <w:r w:rsidR="00C22AEB">
          <w:rPr>
            <w:rFonts w:ascii="Times New Roman" w:hAnsi="Times New Roman" w:hint="eastAsia"/>
          </w:rPr>
          <w:t>，此外也是，我不清楚你的框架长什么样啊，是原始的，还是有所改变的？此处应该给出你的</w:t>
        </w:r>
        <w:proofErr w:type="spellStart"/>
        <w:r w:rsidR="00C22AEB">
          <w:rPr>
            <w:rFonts w:ascii="Times New Roman" w:hAnsi="Times New Roman" w:hint="eastAsia"/>
          </w:rPr>
          <w:t>u</w:t>
        </w:r>
        <w:r w:rsidR="00C22AEB">
          <w:rPr>
            <w:rFonts w:ascii="Times New Roman" w:hAnsi="Times New Roman"/>
          </w:rPr>
          <w:t>net</w:t>
        </w:r>
        <w:proofErr w:type="spellEnd"/>
        <w:r w:rsidR="00C22AEB">
          <w:rPr>
            <w:rFonts w:ascii="Times New Roman" w:hAnsi="Times New Roman" w:hint="eastAsia"/>
          </w:rPr>
          <w:t>图</w:t>
        </w:r>
      </w:ins>
    </w:p>
    <w:p w14:paraId="7D1CE272" w14:textId="77777777" w:rsidR="00CC2512" w:rsidRDefault="00705C2B">
      <w:pPr>
        <w:pStyle w:val="HTML"/>
        <w:widowControl/>
        <w:spacing w:line="360" w:lineRule="auto"/>
        <w:ind w:firstLineChars="200" w:firstLine="480"/>
        <w:jc w:val="both"/>
        <w:rPr>
          <w:rFonts w:ascii="Times New Roman" w:hAnsi="Times New Roman" w:hint="default"/>
        </w:rPr>
      </w:pPr>
      <w:r>
        <w:rPr>
          <w:rFonts w:ascii="Times New Roman" w:hAnsi="Times New Roman" w:hint="default"/>
          <w:color w:val="000000" w:themeColor="text1"/>
        </w:rPr>
        <w:t>整个程序由</w:t>
      </w:r>
      <w:r>
        <w:rPr>
          <w:rFonts w:ascii="Times New Roman" w:hAnsi="Times New Roman" w:hint="default"/>
          <w:color w:val="000000" w:themeColor="text1"/>
        </w:rPr>
        <w:t>3</w:t>
      </w:r>
      <w:r>
        <w:rPr>
          <w:rFonts w:ascii="Times New Roman" w:hAnsi="Times New Roman" w:hint="default"/>
          <w:color w:val="000000" w:themeColor="text1"/>
        </w:rPr>
        <w:t>个</w:t>
      </w:r>
      <w:r>
        <w:rPr>
          <w:rFonts w:ascii="Times New Roman" w:hAnsi="Times New Roman" w:hint="default"/>
          <w:color w:val="000000" w:themeColor="text1"/>
        </w:rPr>
        <w:t>一级</w:t>
      </w:r>
      <w:r>
        <w:rPr>
          <w:rFonts w:ascii="Times New Roman" w:hAnsi="Times New Roman" w:hint="default"/>
          <w:color w:val="000000" w:themeColor="text1"/>
        </w:rPr>
        <w:t>文件夹</w:t>
      </w:r>
      <w:r>
        <w:rPr>
          <w:rFonts w:ascii="Times New Roman" w:hAnsi="Times New Roman" w:hint="default"/>
          <w:color w:val="000000" w:themeColor="text1"/>
        </w:rPr>
        <w:t>data(</w:t>
      </w:r>
      <w:r>
        <w:rPr>
          <w:rFonts w:ascii="Times New Roman" w:hAnsi="Times New Roman" w:hint="default"/>
          <w:color w:val="000000" w:themeColor="text1"/>
        </w:rPr>
        <w:t>原始数据</w:t>
      </w:r>
      <w:r>
        <w:rPr>
          <w:rFonts w:ascii="Times New Roman" w:hAnsi="Times New Roman" w:hint="default"/>
          <w:color w:val="000000" w:themeColor="text1"/>
        </w:rPr>
        <w:t>)</w:t>
      </w:r>
      <w:r>
        <w:rPr>
          <w:rFonts w:ascii="Times New Roman" w:hAnsi="Times New Roman" w:hint="default"/>
          <w:color w:val="000000" w:themeColor="text1"/>
        </w:rPr>
        <w:t>，</w:t>
      </w:r>
      <w:proofErr w:type="spellStart"/>
      <w:r>
        <w:rPr>
          <w:rFonts w:ascii="Times New Roman" w:hAnsi="Times New Roman" w:hint="default"/>
          <w:color w:val="000000" w:themeColor="text1"/>
        </w:rPr>
        <w:t>traindata</w:t>
      </w:r>
      <w:proofErr w:type="spellEnd"/>
      <w:r>
        <w:rPr>
          <w:rFonts w:ascii="Times New Roman" w:hAnsi="Times New Roman" w:hint="default"/>
          <w:color w:val="000000" w:themeColor="text1"/>
        </w:rPr>
        <w:t>（训练数据），</w:t>
      </w:r>
      <w:proofErr w:type="spellStart"/>
      <w:r>
        <w:rPr>
          <w:rFonts w:ascii="Times New Roman" w:hAnsi="Times New Roman" w:hint="default"/>
          <w:color w:val="000000" w:themeColor="text1"/>
        </w:rPr>
        <w:t>testdata</w:t>
      </w:r>
      <w:proofErr w:type="spellEnd"/>
      <w:r>
        <w:rPr>
          <w:rFonts w:ascii="Times New Roman" w:hAnsi="Times New Roman" w:hint="default"/>
          <w:color w:val="000000" w:themeColor="text1"/>
        </w:rPr>
        <w:t>(</w:t>
      </w:r>
      <w:r>
        <w:rPr>
          <w:rFonts w:ascii="Times New Roman" w:hAnsi="Times New Roman" w:hint="default"/>
          <w:color w:val="000000" w:themeColor="text1"/>
        </w:rPr>
        <w:t>测试数据</w:t>
      </w:r>
      <w:r>
        <w:rPr>
          <w:rFonts w:ascii="Times New Roman" w:hAnsi="Times New Roman" w:hint="default"/>
          <w:color w:val="000000" w:themeColor="text1"/>
        </w:rPr>
        <w:t>)</w:t>
      </w:r>
      <w:r>
        <w:rPr>
          <w:rFonts w:ascii="Times New Roman" w:hAnsi="Times New Roman" w:hint="default"/>
          <w:color w:val="000000" w:themeColor="text1"/>
        </w:rPr>
        <w:t>，每个文件夹下包含</w:t>
      </w:r>
      <w:r>
        <w:rPr>
          <w:rFonts w:ascii="Times New Roman" w:hAnsi="Times New Roman" w:hint="default"/>
          <w:color w:val="000000" w:themeColor="text1"/>
        </w:rPr>
        <w:t>2</w:t>
      </w:r>
      <w:r>
        <w:rPr>
          <w:rFonts w:ascii="Times New Roman" w:hAnsi="Times New Roman" w:hint="default"/>
          <w:color w:val="000000" w:themeColor="text1"/>
        </w:rPr>
        <w:t>个二级文件夹分别为</w:t>
      </w:r>
      <w:r>
        <w:rPr>
          <w:rFonts w:ascii="Times New Roman" w:hAnsi="Times New Roman" w:hint="default"/>
          <w:color w:val="000000" w:themeColor="text1"/>
        </w:rPr>
        <w:t>images</w:t>
      </w:r>
      <w:r>
        <w:rPr>
          <w:rFonts w:ascii="Times New Roman" w:hAnsi="Times New Roman" w:hint="default"/>
          <w:color w:val="000000" w:themeColor="text1"/>
        </w:rPr>
        <w:t>（</w:t>
      </w:r>
      <w:r>
        <w:rPr>
          <w:rFonts w:ascii="Times New Roman" w:hAnsi="Times New Roman" w:hint="default"/>
          <w:color w:val="000000" w:themeColor="text1"/>
        </w:rPr>
        <w:t>原始图像</w:t>
      </w:r>
      <w:r>
        <w:rPr>
          <w:rFonts w:ascii="Times New Roman" w:hAnsi="Times New Roman" w:hint="default"/>
          <w:color w:val="000000" w:themeColor="text1"/>
        </w:rPr>
        <w:t>）</w:t>
      </w:r>
      <w:r>
        <w:rPr>
          <w:rFonts w:ascii="Times New Roman" w:hAnsi="Times New Roman" w:hint="default"/>
          <w:color w:val="000000" w:themeColor="text1"/>
        </w:rPr>
        <w:t>,labels</w:t>
      </w:r>
      <w:r>
        <w:rPr>
          <w:rFonts w:ascii="Times New Roman" w:hAnsi="Times New Roman" w:hint="default"/>
          <w:color w:val="000000" w:themeColor="text1"/>
        </w:rPr>
        <w:t>（</w:t>
      </w:r>
      <w:r>
        <w:rPr>
          <w:rFonts w:ascii="Times New Roman" w:hAnsi="Times New Roman" w:hint="default"/>
          <w:color w:val="000000" w:themeColor="text1"/>
        </w:rPr>
        <w:t>图像标签</w:t>
      </w:r>
      <w:r>
        <w:rPr>
          <w:rFonts w:ascii="Times New Roman" w:hAnsi="Times New Roman" w:hint="default"/>
          <w:color w:val="000000" w:themeColor="text1"/>
        </w:rPr>
        <w:t>）</w:t>
      </w:r>
      <w:r>
        <w:rPr>
          <w:rFonts w:ascii="Times New Roman" w:hAnsi="Times New Roman" w:hint="default"/>
        </w:rPr>
        <w:t>以及</w:t>
      </w:r>
      <w:r>
        <w:rPr>
          <w:rFonts w:ascii="Times New Roman" w:hAnsi="Times New Roman" w:hint="default"/>
        </w:rPr>
        <w:t>data.py</w:t>
      </w:r>
      <w:r>
        <w:rPr>
          <w:rFonts w:ascii="Times New Roman" w:hAnsi="Times New Roman" w:hint="default"/>
        </w:rPr>
        <w:t>、</w:t>
      </w:r>
      <w:r>
        <w:rPr>
          <w:rFonts w:ascii="Times New Roman" w:hAnsi="Times New Roman" w:hint="default"/>
        </w:rPr>
        <w:t>main.py</w:t>
      </w:r>
      <w:r>
        <w:rPr>
          <w:rFonts w:ascii="Times New Roman" w:hAnsi="Times New Roman" w:hint="default"/>
        </w:rPr>
        <w:t>、</w:t>
      </w:r>
      <w:r>
        <w:rPr>
          <w:rFonts w:ascii="Times New Roman" w:hAnsi="Times New Roman" w:hint="default"/>
        </w:rPr>
        <w:t>model.py</w:t>
      </w:r>
      <w:r>
        <w:rPr>
          <w:rFonts w:ascii="Times New Roman" w:hAnsi="Times New Roman" w:hint="default"/>
        </w:rPr>
        <w:t>以及用来保存模型的</w:t>
      </w:r>
      <w:r>
        <w:rPr>
          <w:rFonts w:ascii="Times New Roman" w:hAnsi="Times New Roman" w:hint="default"/>
        </w:rPr>
        <w:t>unet_membrane.hdf5</w:t>
      </w:r>
      <w:r>
        <w:rPr>
          <w:rFonts w:ascii="Times New Roman" w:hAnsi="Times New Roman" w:hint="default"/>
        </w:rPr>
        <w:t>文件组成。其中</w:t>
      </w:r>
      <w:r>
        <w:rPr>
          <w:rFonts w:ascii="Times New Roman" w:hAnsi="Times New Roman" w:hint="default"/>
        </w:rPr>
        <w:t>data.py</w:t>
      </w:r>
      <w:r>
        <w:rPr>
          <w:rFonts w:ascii="Times New Roman" w:hAnsi="Times New Roman" w:hint="default"/>
        </w:rPr>
        <w:t>文件主要用来处理数据例如对训练集的数据和标签的</w:t>
      </w:r>
      <w:proofErr w:type="gramStart"/>
      <w:r>
        <w:rPr>
          <w:rFonts w:ascii="Times New Roman" w:hAnsi="Times New Roman" w:hint="default"/>
        </w:rPr>
        <w:t>像素值</w:t>
      </w:r>
      <w:proofErr w:type="gramEnd"/>
      <w:r>
        <w:rPr>
          <w:rFonts w:ascii="Times New Roman" w:hAnsi="Times New Roman" w:hint="default"/>
        </w:rPr>
        <w:t>进行归一化、设定在训练时是否返回标签、设定转换后的目标图片大小、指定转换后保存的图片路径等。</w:t>
      </w:r>
      <w:r>
        <w:rPr>
          <w:rFonts w:ascii="Times New Roman" w:hAnsi="Times New Roman" w:hint="default"/>
        </w:rPr>
        <w:t>Main.py</w:t>
      </w:r>
      <w:proofErr w:type="gramStart"/>
      <w:r>
        <w:rPr>
          <w:rFonts w:ascii="Times New Roman" w:hAnsi="Times New Roman" w:hint="default"/>
        </w:rPr>
        <w:t>文件控制</w:t>
      </w:r>
      <w:r>
        <w:rPr>
          <w:rFonts w:ascii="Times New Roman" w:hAnsi="Times New Roman" w:hint="default"/>
        </w:rPr>
        <w:t>着</w:t>
      </w:r>
      <w:proofErr w:type="gramEnd"/>
      <w:r>
        <w:rPr>
          <w:rFonts w:ascii="Times New Roman" w:hAnsi="Times New Roman" w:hint="default"/>
        </w:rPr>
        <w:t>整个程序的进行，给出被训练图像和标签的文件的地址，根据设定好的</w:t>
      </w:r>
      <w:r>
        <w:rPr>
          <w:rFonts w:ascii="Times New Roman" w:hAnsi="Times New Roman" w:hint="default"/>
        </w:rPr>
        <w:t>epochs</w:t>
      </w:r>
      <w:r>
        <w:rPr>
          <w:rFonts w:ascii="Times New Roman" w:hAnsi="Times New Roman" w:hint="default"/>
        </w:rPr>
        <w:t>、</w:t>
      </w:r>
      <w:proofErr w:type="spellStart"/>
      <w:r>
        <w:rPr>
          <w:rFonts w:ascii="Times New Roman" w:hAnsi="Times New Roman" w:hint="default"/>
        </w:rPr>
        <w:t>steps_per_epoch</w:t>
      </w:r>
      <w:proofErr w:type="spellEnd"/>
      <w:r>
        <w:rPr>
          <w:rFonts w:ascii="Times New Roman" w:hAnsi="Times New Roman" w:hint="default"/>
        </w:rPr>
        <w:t>进行模型训练，并将结果保存至</w:t>
      </w:r>
      <w:r>
        <w:rPr>
          <w:rFonts w:ascii="Times New Roman" w:hAnsi="Times New Roman" w:hint="default"/>
        </w:rPr>
        <w:t>unet_membrane.hdf5</w:t>
      </w:r>
      <w:r>
        <w:rPr>
          <w:rFonts w:ascii="Times New Roman" w:hAnsi="Times New Roman" w:hint="default"/>
        </w:rPr>
        <w:t>文件。训练结束后紧接着对</w:t>
      </w:r>
      <w:r>
        <w:rPr>
          <w:rFonts w:ascii="Times New Roman" w:hAnsi="Times New Roman" w:hint="default"/>
        </w:rPr>
        <w:t>test</w:t>
      </w:r>
      <w:r>
        <w:rPr>
          <w:rFonts w:ascii="Times New Roman" w:hAnsi="Times New Roman" w:hint="default"/>
        </w:rPr>
        <w:t>文件中的</w:t>
      </w:r>
      <w:r>
        <w:rPr>
          <w:rFonts w:ascii="Times New Roman" w:hAnsi="Times New Roman" w:hint="default"/>
        </w:rPr>
        <w:t>16</w:t>
      </w:r>
      <w:r>
        <w:rPr>
          <w:rFonts w:ascii="Times New Roman" w:hAnsi="Times New Roman" w:hint="default"/>
        </w:rPr>
        <w:t>张图像进行测试并输出标签结果。</w:t>
      </w:r>
      <w:r>
        <w:rPr>
          <w:rFonts w:ascii="Times New Roman" w:hAnsi="Times New Roman" w:hint="default"/>
        </w:rPr>
        <w:t>Model.py</w:t>
      </w:r>
      <w:r>
        <w:rPr>
          <w:rFonts w:ascii="Times New Roman" w:hAnsi="Times New Roman" w:hint="default"/>
        </w:rPr>
        <w:t>文件则是</w:t>
      </w:r>
      <w:proofErr w:type="spellStart"/>
      <w:r>
        <w:rPr>
          <w:rFonts w:ascii="Times New Roman" w:hAnsi="Times New Roman" w:hint="default"/>
        </w:rPr>
        <w:t>Unet</w:t>
      </w:r>
      <w:proofErr w:type="spellEnd"/>
      <w:r>
        <w:rPr>
          <w:rFonts w:ascii="Times New Roman" w:hAnsi="Times New Roman" w:hint="default"/>
        </w:rPr>
        <w:t>网络的实现，</w:t>
      </w:r>
      <w:r>
        <w:rPr>
          <w:rFonts w:ascii="Times New Roman" w:hAnsi="Times New Roman" w:hint="default"/>
        </w:rPr>
        <w:t>padding</w:t>
      </w:r>
      <w:r>
        <w:rPr>
          <w:rFonts w:ascii="Times New Roman" w:hAnsi="Times New Roman" w:hint="default"/>
        </w:rPr>
        <w:t>采用</w:t>
      </w:r>
      <w:r>
        <w:rPr>
          <w:rFonts w:ascii="Times New Roman" w:hAnsi="Times New Roman" w:hint="default"/>
        </w:rPr>
        <w:t>same</w:t>
      </w:r>
      <w:r>
        <w:rPr>
          <w:rFonts w:ascii="Times New Roman" w:hAnsi="Times New Roman" w:hint="default"/>
        </w:rPr>
        <w:t>方式表示如果待输出图片比输入图片小就在其四周补零使其尺寸和输入尺寸相同、</w:t>
      </w:r>
      <w:proofErr w:type="spellStart"/>
      <w:r>
        <w:rPr>
          <w:rFonts w:ascii="Times New Roman" w:hAnsi="Times New Roman" w:hint="default"/>
        </w:rPr>
        <w:t>kernel_initializer</w:t>
      </w:r>
      <w:proofErr w:type="spellEnd"/>
      <w:r>
        <w:rPr>
          <w:rFonts w:ascii="Times New Roman" w:hAnsi="Times New Roman" w:hint="default"/>
        </w:rPr>
        <w:t>为</w:t>
      </w:r>
      <w:proofErr w:type="spellStart"/>
      <w:r>
        <w:rPr>
          <w:rFonts w:ascii="Times New Roman" w:hAnsi="Times New Roman" w:hint="default"/>
        </w:rPr>
        <w:t>he_normal</w:t>
      </w:r>
      <w:proofErr w:type="spellEnd"/>
      <w:r>
        <w:rPr>
          <w:rFonts w:ascii="Times New Roman" w:hAnsi="Times New Roman" w:hint="default"/>
        </w:rPr>
        <w:t>、</w:t>
      </w:r>
      <w:r>
        <w:rPr>
          <w:rFonts w:ascii="Times New Roman" w:hAnsi="Times New Roman" w:hint="default"/>
        </w:rPr>
        <w:t>activation</w:t>
      </w:r>
      <w:r>
        <w:rPr>
          <w:rFonts w:ascii="Times New Roman" w:hAnsi="Times New Roman" w:hint="default"/>
        </w:rPr>
        <w:t>为</w:t>
      </w:r>
      <w:proofErr w:type="spellStart"/>
      <w:r>
        <w:rPr>
          <w:rFonts w:ascii="Times New Roman" w:hAnsi="Times New Roman" w:hint="default"/>
        </w:rPr>
        <w:t>relu</w:t>
      </w:r>
      <w:proofErr w:type="spellEnd"/>
      <w:r>
        <w:rPr>
          <w:rStyle w:val="HTML0"/>
          <w:rFonts w:ascii="Times New Roman" w:hAnsi="Times New Roman" w:hint="default"/>
          <w:sz w:val="24"/>
        </w:rPr>
        <w:t>设置激活函数</w:t>
      </w:r>
      <w:r>
        <w:rPr>
          <w:rFonts w:ascii="Times New Roman" w:hAnsi="Times New Roman" w:hint="default"/>
        </w:rPr>
        <w:t>，池化选用</w:t>
      </w:r>
      <w:r>
        <w:rPr>
          <w:rFonts w:ascii="Times New Roman" w:hAnsi="Times New Roman" w:hint="default"/>
        </w:rPr>
        <w:t>MaxPool</w:t>
      </w:r>
      <w:r>
        <w:rPr>
          <w:rFonts w:ascii="Times New Roman" w:hAnsi="Times New Roman" w:hint="default"/>
        </w:rPr>
        <w:t>ing2D</w:t>
      </w:r>
      <w:r>
        <w:rPr>
          <w:rFonts w:ascii="Times New Roman" w:hAnsi="Times New Roman" w:hint="default"/>
        </w:rPr>
        <w:t>大小为</w:t>
      </w:r>
      <w:r>
        <w:rPr>
          <w:rFonts w:ascii="Times New Roman" w:hAnsi="Times New Roman" w:hint="default"/>
        </w:rPr>
        <w:t>(2, 2)</w:t>
      </w:r>
      <w:r>
        <w:rPr>
          <w:rFonts w:ascii="Times New Roman" w:hAnsi="Times New Roman" w:hint="default"/>
        </w:rPr>
        <w:t>，</w:t>
      </w:r>
      <w:r>
        <w:rPr>
          <w:rFonts w:ascii="Times New Roman" w:hAnsi="Times New Roman" w:hint="default"/>
        </w:rPr>
        <w:t>loss</w:t>
      </w:r>
      <w:r>
        <w:rPr>
          <w:rFonts w:ascii="Times New Roman" w:hAnsi="Times New Roman" w:hint="default"/>
        </w:rPr>
        <w:t>采用</w:t>
      </w:r>
      <w:proofErr w:type="spellStart"/>
      <w:r>
        <w:rPr>
          <w:rFonts w:ascii="Times New Roman" w:hAnsi="Times New Roman" w:hint="default"/>
        </w:rPr>
        <w:t>binary_crossentropy</w:t>
      </w:r>
      <w:proofErr w:type="spellEnd"/>
      <w:r>
        <w:rPr>
          <w:rFonts w:ascii="Times New Roman" w:hAnsi="Times New Roman" w:hint="default"/>
        </w:rPr>
        <w:t>。</w:t>
      </w:r>
    </w:p>
    <w:p w14:paraId="58283CA7" w14:textId="77777777" w:rsidR="00CC2512" w:rsidRDefault="00705C2B">
      <w:pPr>
        <w:pStyle w:val="3"/>
        <w:ind w:firstLineChars="200" w:firstLine="643"/>
        <w:rPr>
          <w:rFonts w:ascii="Times New Roman" w:hAnsi="Times New Roman"/>
        </w:rPr>
      </w:pPr>
      <w:bookmarkStart w:id="160" w:name="_Toc14333"/>
      <w:bookmarkStart w:id="161" w:name="_Toc344"/>
      <w:bookmarkStart w:id="162" w:name="_Toc2656"/>
      <w:r>
        <w:rPr>
          <w:rFonts w:ascii="Times New Roman" w:hAnsi="Times New Roman" w:hint="eastAsia"/>
        </w:rPr>
        <w:t>4.2</w:t>
      </w:r>
      <w:r>
        <w:rPr>
          <w:rFonts w:ascii="Times New Roman" w:hAnsi="Times New Roman"/>
        </w:rPr>
        <w:t>.</w:t>
      </w:r>
      <w:bookmarkEnd w:id="160"/>
      <w:r>
        <w:rPr>
          <w:rFonts w:ascii="Times New Roman" w:hAnsi="Times New Roman" w:hint="eastAsia"/>
        </w:rPr>
        <w:t>5</w:t>
      </w:r>
      <w:r>
        <w:rPr>
          <w:rFonts w:ascii="Times New Roman" w:hAnsi="Times New Roman"/>
        </w:rPr>
        <w:t>图片大小转换</w:t>
      </w:r>
      <w:bookmarkEnd w:id="161"/>
      <w:bookmarkEnd w:id="162"/>
    </w:p>
    <w:p w14:paraId="1AABBBA5" w14:textId="6193EFA5" w:rsidR="00CC2512" w:rsidRDefault="00705C2B">
      <w:pPr>
        <w:spacing w:line="360" w:lineRule="auto"/>
        <w:ind w:firstLineChars="200" w:firstLine="480"/>
        <w:rPr>
          <w:rFonts w:ascii="Times New Roman" w:hAnsi="Times New Roman"/>
          <w:sz w:val="24"/>
        </w:rPr>
      </w:pPr>
      <w:r>
        <w:rPr>
          <w:rFonts w:ascii="Times New Roman" w:hAnsi="Times New Roman"/>
          <w:sz w:val="24"/>
        </w:rPr>
        <w:t>在使用</w:t>
      </w:r>
      <w:proofErr w:type="spellStart"/>
      <w:r>
        <w:rPr>
          <w:rFonts w:ascii="Times New Roman" w:hAnsi="Times New Roman"/>
          <w:sz w:val="24"/>
        </w:rPr>
        <w:t>Unet</w:t>
      </w:r>
      <w:proofErr w:type="spellEnd"/>
      <w:r>
        <w:rPr>
          <w:rFonts w:ascii="Times New Roman" w:hAnsi="Times New Roman"/>
          <w:sz w:val="24"/>
        </w:rPr>
        <w:t>进行训练时程序中式报错输入图像大小与期待的图片大小不一致，程序无法进行。因此，需要额外使用</w:t>
      </w:r>
      <w:r>
        <w:rPr>
          <w:rFonts w:ascii="Times New Roman" w:hAnsi="Times New Roman"/>
          <w:sz w:val="24"/>
        </w:rPr>
        <w:t>python</w:t>
      </w:r>
      <w:r>
        <w:rPr>
          <w:rFonts w:ascii="Times New Roman" w:hAnsi="Times New Roman"/>
          <w:sz w:val="24"/>
        </w:rPr>
        <w:t>先对图片尺寸进行转换，将</w:t>
      </w:r>
      <w:r>
        <w:rPr>
          <w:rFonts w:ascii="Times New Roman" w:hAnsi="Times New Roman"/>
          <w:sz w:val="24"/>
        </w:rPr>
        <w:lastRenderedPageBreak/>
        <w:t>256*216</w:t>
      </w:r>
      <w:r>
        <w:rPr>
          <w:rFonts w:ascii="Times New Roman" w:hAnsi="Times New Roman"/>
          <w:sz w:val="24"/>
        </w:rPr>
        <w:t>大小的原始图像以及标签都改</w:t>
      </w:r>
      <w:commentRangeStart w:id="163"/>
      <w:r>
        <w:rPr>
          <w:rFonts w:ascii="Times New Roman" w:hAnsi="Times New Roman"/>
          <w:sz w:val="24"/>
        </w:rPr>
        <w:t>成</w:t>
      </w:r>
      <w:r>
        <w:rPr>
          <w:rFonts w:ascii="Times New Roman" w:hAnsi="Times New Roman" w:hint="eastAsia"/>
          <w:sz w:val="24"/>
        </w:rPr>
        <w:t>256</w:t>
      </w:r>
      <w:r>
        <w:rPr>
          <w:rFonts w:ascii="Times New Roman" w:hAnsi="Times New Roman"/>
          <w:sz w:val="24"/>
        </w:rPr>
        <w:t>*</w:t>
      </w:r>
      <w:r>
        <w:rPr>
          <w:rFonts w:ascii="Times New Roman" w:hAnsi="Times New Roman" w:hint="eastAsia"/>
          <w:sz w:val="24"/>
        </w:rPr>
        <w:t>256</w:t>
      </w:r>
      <w:r>
        <w:rPr>
          <w:rFonts w:ascii="Times New Roman" w:hAnsi="Times New Roman"/>
          <w:sz w:val="24"/>
        </w:rPr>
        <w:t>大小的图片</w:t>
      </w:r>
      <w:commentRangeEnd w:id="163"/>
      <w:r w:rsidR="00C22AEB">
        <w:rPr>
          <w:rStyle w:val="ad"/>
        </w:rPr>
        <w:commentReference w:id="163"/>
      </w:r>
      <w:r>
        <w:rPr>
          <w:rFonts w:ascii="Times New Roman" w:hAnsi="Times New Roman"/>
          <w:sz w:val="24"/>
        </w:rPr>
        <w:t>。首先需要使用</w:t>
      </w:r>
      <w:r>
        <w:rPr>
          <w:rFonts w:ascii="Times New Roman" w:hAnsi="Times New Roman"/>
          <w:sz w:val="24"/>
        </w:rPr>
        <w:t xml:space="preserve">pip </w:t>
      </w:r>
      <w:r>
        <w:rPr>
          <w:rFonts w:ascii="Times New Roman" w:hAnsi="Times New Roman"/>
          <w:sz w:val="24"/>
        </w:rPr>
        <w:t>install</w:t>
      </w:r>
      <w:r>
        <w:rPr>
          <w:rFonts w:ascii="Times New Roman" w:hAnsi="Times New Roman"/>
          <w:sz w:val="24"/>
        </w:rPr>
        <w:t>命令安装</w:t>
      </w:r>
      <w:r>
        <w:rPr>
          <w:rFonts w:ascii="Times New Roman" w:hAnsi="Times New Roman"/>
          <w:sz w:val="24"/>
        </w:rPr>
        <w:t>glob</w:t>
      </w:r>
      <w:r>
        <w:rPr>
          <w:rFonts w:ascii="Times New Roman" w:hAnsi="Times New Roman"/>
          <w:sz w:val="24"/>
        </w:rPr>
        <w:t>、</w:t>
      </w:r>
      <w:r>
        <w:rPr>
          <w:rFonts w:ascii="Times New Roman" w:hAnsi="Times New Roman"/>
          <w:sz w:val="24"/>
        </w:rPr>
        <w:t>PIL</w:t>
      </w:r>
      <w:r>
        <w:rPr>
          <w:rFonts w:ascii="Times New Roman" w:hAnsi="Times New Roman"/>
          <w:sz w:val="24"/>
        </w:rPr>
        <w:t>包。使用</w:t>
      </w:r>
      <w:proofErr w:type="spellStart"/>
      <w:r>
        <w:rPr>
          <w:rFonts w:ascii="Times New Roman" w:hAnsi="Times New Roman"/>
          <w:sz w:val="24"/>
        </w:rPr>
        <w:t>Image.open</w:t>
      </w:r>
      <w:proofErr w:type="spellEnd"/>
      <w:r>
        <w:rPr>
          <w:rFonts w:ascii="Times New Roman" w:hAnsi="Times New Roman"/>
          <w:sz w:val="24"/>
        </w:rPr>
        <w:t>将图片打卡，打开后</w:t>
      </w:r>
      <w:r>
        <w:rPr>
          <w:rFonts w:ascii="Times New Roman" w:hAnsi="Times New Roman"/>
          <w:sz w:val="24"/>
        </w:rPr>
        <w:t>resize</w:t>
      </w:r>
      <w:r>
        <w:rPr>
          <w:rFonts w:ascii="Times New Roman" w:hAnsi="Times New Roman"/>
          <w:sz w:val="24"/>
        </w:rPr>
        <w:t>改变图片的尺寸，再使用</w:t>
      </w:r>
      <w:r>
        <w:rPr>
          <w:rFonts w:ascii="Times New Roman" w:hAnsi="Times New Roman"/>
          <w:sz w:val="24"/>
        </w:rPr>
        <w:t>save</w:t>
      </w:r>
      <w:r>
        <w:rPr>
          <w:rFonts w:ascii="Times New Roman" w:hAnsi="Times New Roman"/>
          <w:sz w:val="24"/>
        </w:rPr>
        <w:t>将生成的新尺寸的图片保存至指定位置。</w:t>
      </w:r>
    </w:p>
    <w:p w14:paraId="494A6EC6" w14:textId="77777777" w:rsidR="00CC2512" w:rsidRDefault="00705C2B">
      <w:pPr>
        <w:pStyle w:val="3"/>
        <w:ind w:firstLineChars="200" w:firstLine="643"/>
        <w:rPr>
          <w:rFonts w:ascii="Times New Roman" w:hAnsi="Times New Roman"/>
        </w:rPr>
      </w:pPr>
      <w:bookmarkStart w:id="164" w:name="_Toc32513"/>
      <w:bookmarkStart w:id="165" w:name="_Toc26015"/>
      <w:r>
        <w:rPr>
          <w:rFonts w:ascii="Times New Roman" w:hAnsi="Times New Roman" w:hint="eastAsia"/>
        </w:rPr>
        <w:t>4.2</w:t>
      </w:r>
      <w:r>
        <w:rPr>
          <w:rFonts w:ascii="Times New Roman" w:hAnsi="Times New Roman"/>
        </w:rPr>
        <w:t>.</w:t>
      </w:r>
      <w:r>
        <w:rPr>
          <w:rFonts w:ascii="Times New Roman" w:hAnsi="Times New Roman" w:hint="eastAsia"/>
        </w:rPr>
        <w:t>6</w:t>
      </w:r>
      <w:r>
        <w:rPr>
          <w:rFonts w:ascii="Times New Roman" w:hAnsi="Times New Roman"/>
        </w:rPr>
        <w:t>算法分割结果</w:t>
      </w:r>
      <w:bookmarkEnd w:id="164"/>
      <w:bookmarkEnd w:id="165"/>
    </w:p>
    <w:p w14:paraId="478886DC" w14:textId="77777777" w:rsidR="00CC2512" w:rsidRDefault="00705C2B">
      <w:pPr>
        <w:jc w:val="center"/>
        <w:rPr>
          <w:rFonts w:ascii="Times New Roman" w:hAnsi="Times New Roman"/>
        </w:rPr>
      </w:pPr>
      <w:r>
        <w:rPr>
          <w:rFonts w:ascii="Times New Roman" w:hAnsi="Times New Roman"/>
          <w:noProof/>
        </w:rPr>
        <w:drawing>
          <wp:inline distT="0" distB="0" distL="114300" distR="114300" wp14:anchorId="0C55DF53" wp14:editId="55652474">
            <wp:extent cx="4511675" cy="912495"/>
            <wp:effectExtent l="0" t="0" r="3175" b="1905"/>
            <wp:docPr id="6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0"/>
                    <pic:cNvPicPr>
                      <a:picLocks noChangeAspect="1"/>
                    </pic:cNvPicPr>
                  </pic:nvPicPr>
                  <pic:blipFill>
                    <a:blip r:embed="rId131"/>
                    <a:stretch>
                      <a:fillRect/>
                    </a:stretch>
                  </pic:blipFill>
                  <pic:spPr>
                    <a:xfrm>
                      <a:off x="0" y="0"/>
                      <a:ext cx="4511675" cy="912495"/>
                    </a:xfrm>
                    <a:prstGeom prst="rect">
                      <a:avLst/>
                    </a:prstGeom>
                    <a:noFill/>
                    <a:ln>
                      <a:noFill/>
                    </a:ln>
                  </pic:spPr>
                </pic:pic>
              </a:graphicData>
            </a:graphic>
          </wp:inline>
        </w:drawing>
      </w:r>
    </w:p>
    <w:p w14:paraId="5BAA7319" w14:textId="77777777" w:rsidR="00CC2512" w:rsidRDefault="00705C2B">
      <w:pPr>
        <w:jc w:val="center"/>
        <w:rPr>
          <w:rFonts w:ascii="Times New Roman" w:hAnsi="Times New Roman"/>
        </w:rPr>
      </w:pPr>
      <w:r>
        <w:rPr>
          <w:rFonts w:ascii="Times New Roman" w:hAnsi="Times New Roman"/>
          <w:szCs w:val="21"/>
        </w:rPr>
        <w:t>图</w:t>
      </w:r>
      <w:r>
        <w:rPr>
          <w:rFonts w:ascii="Times New Roman" w:hAnsi="Times New Roman"/>
          <w:szCs w:val="21"/>
        </w:rPr>
        <w:t>4-</w:t>
      </w:r>
      <w:r>
        <w:rPr>
          <w:rFonts w:ascii="Times New Roman" w:hAnsi="Times New Roman" w:hint="eastAsia"/>
          <w:szCs w:val="21"/>
        </w:rPr>
        <w:t>16</w:t>
      </w:r>
      <w:r>
        <w:rPr>
          <w:rFonts w:ascii="Times New Roman" w:hAnsi="Times New Roman"/>
          <w:szCs w:val="21"/>
        </w:rPr>
        <w:t>左心室算法标注结果</w:t>
      </w:r>
    </w:p>
    <w:p w14:paraId="350E635E" w14:textId="77777777" w:rsidR="00CC2512" w:rsidRDefault="00705C2B">
      <w:pPr>
        <w:spacing w:line="360" w:lineRule="auto"/>
        <w:ind w:firstLineChars="200" w:firstLine="480"/>
        <w:rPr>
          <w:rFonts w:ascii="Times New Roman" w:hAnsi="Times New Roman"/>
          <w:sz w:val="24"/>
        </w:rPr>
      </w:pPr>
      <w:r>
        <w:rPr>
          <w:rFonts w:ascii="Times New Roman" w:hAnsi="Times New Roman"/>
          <w:sz w:val="24"/>
        </w:rPr>
        <w:t>通过</w:t>
      </w:r>
      <w:proofErr w:type="spellStart"/>
      <w:r>
        <w:rPr>
          <w:rFonts w:ascii="Times New Roman" w:hAnsi="Times New Roman"/>
          <w:sz w:val="24"/>
        </w:rPr>
        <w:t>Unet</w:t>
      </w:r>
      <w:proofErr w:type="spellEnd"/>
      <w:r>
        <w:rPr>
          <w:rFonts w:ascii="Times New Roman" w:hAnsi="Times New Roman"/>
          <w:sz w:val="24"/>
        </w:rPr>
        <w:t>算法标注的</w:t>
      </w:r>
      <w:r>
        <w:rPr>
          <w:rFonts w:ascii="Times New Roman" w:hAnsi="Times New Roman"/>
          <w:sz w:val="24"/>
        </w:rPr>
        <w:t>16</w:t>
      </w:r>
      <w:r>
        <w:rPr>
          <w:rFonts w:ascii="Times New Roman" w:hAnsi="Times New Roman"/>
          <w:sz w:val="24"/>
        </w:rPr>
        <w:t>张左右心室的结果如图</w:t>
      </w:r>
      <w:r>
        <w:rPr>
          <w:rFonts w:ascii="Times New Roman" w:hAnsi="Times New Roman"/>
          <w:sz w:val="24"/>
        </w:rPr>
        <w:t>4-</w:t>
      </w:r>
      <w:r>
        <w:rPr>
          <w:rFonts w:ascii="Times New Roman" w:hAnsi="Times New Roman" w:hint="eastAsia"/>
          <w:sz w:val="24"/>
        </w:rPr>
        <w:t>16</w:t>
      </w:r>
      <w:r>
        <w:rPr>
          <w:rFonts w:ascii="Times New Roman" w:hAnsi="Times New Roman"/>
          <w:sz w:val="24"/>
        </w:rPr>
        <w:t>所示。</w:t>
      </w:r>
    </w:p>
    <w:p w14:paraId="0406EC76" w14:textId="77777777" w:rsidR="00CC2512" w:rsidRDefault="00705C2B">
      <w:pPr>
        <w:pStyle w:val="3"/>
        <w:ind w:firstLineChars="200" w:firstLine="643"/>
        <w:rPr>
          <w:rFonts w:ascii="Times New Roman" w:hAnsi="Times New Roman"/>
        </w:rPr>
      </w:pPr>
      <w:bookmarkStart w:id="166" w:name="_Toc32449"/>
      <w:r>
        <w:rPr>
          <w:rFonts w:ascii="Times New Roman" w:hAnsi="Times New Roman" w:hint="eastAsia"/>
        </w:rPr>
        <w:t>4.</w:t>
      </w:r>
      <w:r>
        <w:rPr>
          <w:rFonts w:ascii="Times New Roman" w:hAnsi="Times New Roman" w:hint="eastAsia"/>
        </w:rPr>
        <w:t>2</w:t>
      </w:r>
      <w:r>
        <w:rPr>
          <w:rFonts w:ascii="Times New Roman" w:hAnsi="Times New Roman"/>
        </w:rPr>
        <w:t>.</w:t>
      </w:r>
      <w:r>
        <w:rPr>
          <w:rFonts w:ascii="Times New Roman" w:hAnsi="Times New Roman" w:hint="eastAsia"/>
        </w:rPr>
        <w:t>7</w:t>
      </w:r>
      <w:r>
        <w:rPr>
          <w:rFonts w:ascii="Times New Roman" w:hAnsi="Times New Roman" w:hint="eastAsia"/>
        </w:rPr>
        <w:t>评价指标的</w:t>
      </w:r>
      <w:r>
        <w:rPr>
          <w:rFonts w:ascii="Times New Roman" w:hAnsi="Times New Roman" w:hint="eastAsia"/>
        </w:rPr>
        <w:t>Python</w:t>
      </w:r>
      <w:r>
        <w:rPr>
          <w:rFonts w:ascii="Times New Roman" w:hAnsi="Times New Roman" w:hint="eastAsia"/>
        </w:rPr>
        <w:t>实现</w:t>
      </w:r>
      <w:bookmarkEnd w:id="166"/>
    </w:p>
    <w:p w14:paraId="18AA2025" w14:textId="77777777" w:rsidR="00CC2512" w:rsidRDefault="00705C2B">
      <w:pPr>
        <w:spacing w:line="360" w:lineRule="auto"/>
        <w:ind w:firstLineChars="200" w:firstLine="480"/>
        <w:rPr>
          <w:rFonts w:ascii="Times New Roman" w:hAnsi="Times New Roman"/>
          <w:sz w:val="24"/>
        </w:rPr>
      </w:pPr>
      <w:r>
        <w:rPr>
          <w:rFonts w:ascii="Times New Roman" w:hAnsi="Times New Roman"/>
          <w:sz w:val="24"/>
        </w:rPr>
        <w:t>实现过程同</w:t>
      </w:r>
      <w:r>
        <w:rPr>
          <w:rFonts w:ascii="Times New Roman" w:hAnsi="Times New Roman"/>
          <w:sz w:val="24"/>
        </w:rPr>
        <w:t>4.1.8</w:t>
      </w:r>
      <w:r>
        <w:rPr>
          <w:rFonts w:ascii="Times New Roman" w:hAnsi="Times New Roman"/>
          <w:sz w:val="24"/>
        </w:rPr>
        <w:t>，</w:t>
      </w:r>
      <w:r>
        <w:rPr>
          <w:rFonts w:ascii="Times New Roman" w:hAnsi="Times New Roman" w:hint="eastAsia"/>
          <w:sz w:val="24"/>
        </w:rPr>
        <w:t>点此</w:t>
      </w:r>
      <w:r>
        <w:rPr>
          <w:rFonts w:ascii="Times New Roman" w:hAnsi="Times New Roman"/>
          <w:sz w:val="24"/>
        </w:rPr>
        <w:t>翻看</w:t>
      </w:r>
      <w:hyperlink w:anchor="_4.1.8评价指标的Python实现" w:history="1">
        <w:r>
          <w:rPr>
            <w:rStyle w:val="ac"/>
            <w:rFonts w:ascii="Times New Roman" w:hAnsi="Times New Roman"/>
            <w:sz w:val="24"/>
          </w:rPr>
          <w:t>4.1.8</w:t>
        </w:r>
      </w:hyperlink>
      <w:r>
        <w:rPr>
          <w:rFonts w:ascii="Times New Roman" w:hAnsi="Times New Roman" w:hint="eastAsia"/>
          <w:sz w:val="24"/>
        </w:rPr>
        <w:t>。</w:t>
      </w:r>
    </w:p>
    <w:p w14:paraId="519FE489" w14:textId="77777777" w:rsidR="00CC2512" w:rsidRDefault="00705C2B">
      <w:pPr>
        <w:pStyle w:val="3"/>
        <w:ind w:firstLineChars="200" w:firstLine="643"/>
        <w:rPr>
          <w:rFonts w:ascii="Times New Roman" w:hAnsi="Times New Roman"/>
          <w:kern w:val="44"/>
          <w:sz w:val="44"/>
          <w:szCs w:val="44"/>
        </w:rPr>
      </w:pPr>
      <w:bookmarkStart w:id="167" w:name="_Toc25005"/>
      <w:r>
        <w:rPr>
          <w:rFonts w:ascii="Times New Roman" w:hAnsi="Times New Roman" w:hint="eastAsia"/>
        </w:rPr>
        <w:t>4.2.8</w:t>
      </w:r>
      <w:r>
        <w:rPr>
          <w:rFonts w:ascii="Times New Roman" w:hAnsi="Times New Roman" w:hint="eastAsia"/>
        </w:rPr>
        <w:t>评价指标计算分析</w:t>
      </w:r>
      <w:bookmarkEnd w:id="167"/>
    </w:p>
    <w:bookmarkEnd w:id="114"/>
    <w:p w14:paraId="7E0F4557" w14:textId="77777777" w:rsidR="00CC2512" w:rsidRDefault="00705C2B">
      <w:pPr>
        <w:jc w:val="center"/>
        <w:rPr>
          <w:rFonts w:ascii="Times New Roman" w:hAnsi="Times New Roman"/>
        </w:rPr>
      </w:pPr>
      <w:r>
        <w:rPr>
          <w:rFonts w:ascii="Times New Roman" w:hAnsi="Times New Roman"/>
          <w:noProof/>
        </w:rPr>
        <w:drawing>
          <wp:inline distT="0" distB="0" distL="114300" distR="114300" wp14:anchorId="243463EA" wp14:editId="08E9BF75">
            <wp:extent cx="2136140" cy="1751330"/>
            <wp:effectExtent l="0" t="0" r="16510" b="1270"/>
            <wp:docPr id="67" name="图片 67" descr="D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Dice"/>
                    <pic:cNvPicPr>
                      <a:picLocks noChangeAspect="1"/>
                    </pic:cNvPicPr>
                  </pic:nvPicPr>
                  <pic:blipFill>
                    <a:blip r:embed="rId132"/>
                    <a:stretch>
                      <a:fillRect/>
                    </a:stretch>
                  </pic:blipFill>
                  <pic:spPr>
                    <a:xfrm>
                      <a:off x="0" y="0"/>
                      <a:ext cx="2136140" cy="1751330"/>
                    </a:xfrm>
                    <a:prstGeom prst="rect">
                      <a:avLst/>
                    </a:prstGeom>
                  </pic:spPr>
                </pic:pic>
              </a:graphicData>
            </a:graphic>
          </wp:inline>
        </w:drawing>
      </w:r>
      <w:r>
        <w:rPr>
          <w:rFonts w:ascii="Times New Roman" w:hAnsi="Times New Roman"/>
          <w:noProof/>
        </w:rPr>
        <w:drawing>
          <wp:inline distT="0" distB="0" distL="114300" distR="114300" wp14:anchorId="0A62AEDE" wp14:editId="06DB3971">
            <wp:extent cx="2094865" cy="1718310"/>
            <wp:effectExtent l="0" t="0" r="635" b="15240"/>
            <wp:docPr id="68" name="图片 68" descr="PP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PPV"/>
                    <pic:cNvPicPr>
                      <a:picLocks noChangeAspect="1"/>
                    </pic:cNvPicPr>
                  </pic:nvPicPr>
                  <pic:blipFill>
                    <a:blip r:embed="rId133"/>
                    <a:stretch>
                      <a:fillRect/>
                    </a:stretch>
                  </pic:blipFill>
                  <pic:spPr>
                    <a:xfrm>
                      <a:off x="0" y="0"/>
                      <a:ext cx="2094865" cy="1718310"/>
                    </a:xfrm>
                    <a:prstGeom prst="rect">
                      <a:avLst/>
                    </a:prstGeom>
                  </pic:spPr>
                </pic:pic>
              </a:graphicData>
            </a:graphic>
          </wp:inline>
        </w:drawing>
      </w:r>
    </w:p>
    <w:p w14:paraId="2AE41830" w14:textId="77777777" w:rsidR="00CC2512" w:rsidRDefault="00705C2B">
      <w:pPr>
        <w:jc w:val="center"/>
        <w:rPr>
          <w:rFonts w:ascii="Times New Roman" w:hAnsi="Times New Roman"/>
        </w:rPr>
      </w:pPr>
      <w:r>
        <w:rPr>
          <w:rFonts w:ascii="Times New Roman" w:hAnsi="Times New Roman"/>
        </w:rPr>
        <w:t>（</w:t>
      </w:r>
      <w:r>
        <w:rPr>
          <w:rFonts w:ascii="Times New Roman" w:hAnsi="Times New Roman"/>
        </w:rPr>
        <w:t>a</w:t>
      </w:r>
      <w:r>
        <w:rPr>
          <w:rFonts w:ascii="Times New Roman" w:hAnsi="Times New Roman"/>
        </w:rPr>
        <w:t>）算法标注的</w:t>
      </w:r>
      <w:r>
        <w:rPr>
          <w:rFonts w:ascii="Times New Roman" w:hAnsi="Times New Roman"/>
        </w:rPr>
        <w:t xml:space="preserve">Dice                 </w:t>
      </w:r>
      <w:r>
        <w:rPr>
          <w:rFonts w:ascii="Times New Roman" w:hAnsi="Times New Roman"/>
        </w:rPr>
        <w:t>（</w:t>
      </w:r>
      <w:r>
        <w:rPr>
          <w:rFonts w:ascii="Times New Roman" w:hAnsi="Times New Roman"/>
        </w:rPr>
        <w:t>b</w:t>
      </w:r>
      <w:r>
        <w:rPr>
          <w:rFonts w:ascii="Times New Roman" w:hAnsi="Times New Roman"/>
        </w:rPr>
        <w:t>）算法标注的</w:t>
      </w:r>
      <w:r>
        <w:rPr>
          <w:rFonts w:ascii="Times New Roman" w:hAnsi="Times New Roman"/>
        </w:rPr>
        <w:t>PPV</w:t>
      </w:r>
    </w:p>
    <w:p w14:paraId="0B80AD67" w14:textId="77777777" w:rsidR="00CC2512" w:rsidRDefault="00705C2B">
      <w:pPr>
        <w:jc w:val="center"/>
        <w:rPr>
          <w:rFonts w:ascii="Times New Roman" w:hAnsi="Times New Roman"/>
        </w:rPr>
      </w:pPr>
      <w:r>
        <w:rPr>
          <w:rFonts w:ascii="Times New Roman" w:hAnsi="Times New Roman"/>
          <w:noProof/>
        </w:rPr>
        <w:drawing>
          <wp:inline distT="0" distB="0" distL="114300" distR="114300" wp14:anchorId="23375FC5" wp14:editId="1E61D97E">
            <wp:extent cx="2146935" cy="1760855"/>
            <wp:effectExtent l="0" t="0" r="5715" b="10795"/>
            <wp:docPr id="69" name="图片 69" descr="I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IOU"/>
                    <pic:cNvPicPr>
                      <a:picLocks noChangeAspect="1"/>
                    </pic:cNvPicPr>
                  </pic:nvPicPr>
                  <pic:blipFill>
                    <a:blip r:embed="rId134"/>
                    <a:stretch>
                      <a:fillRect/>
                    </a:stretch>
                  </pic:blipFill>
                  <pic:spPr>
                    <a:xfrm>
                      <a:off x="0" y="0"/>
                      <a:ext cx="2146935" cy="1760855"/>
                    </a:xfrm>
                    <a:prstGeom prst="rect">
                      <a:avLst/>
                    </a:prstGeom>
                  </pic:spPr>
                </pic:pic>
              </a:graphicData>
            </a:graphic>
          </wp:inline>
        </w:drawing>
      </w:r>
      <w:r>
        <w:rPr>
          <w:rFonts w:ascii="Times New Roman" w:hAnsi="Times New Roman"/>
        </w:rPr>
        <w:t xml:space="preserve">  </w:t>
      </w:r>
      <w:r>
        <w:rPr>
          <w:rFonts w:ascii="Times New Roman" w:hAnsi="Times New Roman"/>
          <w:noProof/>
        </w:rPr>
        <w:drawing>
          <wp:inline distT="0" distB="0" distL="114300" distR="114300" wp14:anchorId="2AE170D8" wp14:editId="25B2DF8B">
            <wp:extent cx="2135505" cy="1748155"/>
            <wp:effectExtent l="0" t="0" r="17145" b="4445"/>
            <wp:docPr id="70" name="图片 70" descr="Sensi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Sensitivity"/>
                    <pic:cNvPicPr>
                      <a:picLocks noChangeAspect="1"/>
                    </pic:cNvPicPr>
                  </pic:nvPicPr>
                  <pic:blipFill>
                    <a:blip r:embed="rId135"/>
                    <a:stretch>
                      <a:fillRect/>
                    </a:stretch>
                  </pic:blipFill>
                  <pic:spPr>
                    <a:xfrm>
                      <a:off x="0" y="0"/>
                      <a:ext cx="2135505" cy="1748155"/>
                    </a:xfrm>
                    <a:prstGeom prst="rect">
                      <a:avLst/>
                    </a:prstGeom>
                  </pic:spPr>
                </pic:pic>
              </a:graphicData>
            </a:graphic>
          </wp:inline>
        </w:drawing>
      </w:r>
    </w:p>
    <w:p w14:paraId="6288F23A" w14:textId="77777777" w:rsidR="00CC2512" w:rsidRDefault="00705C2B">
      <w:pPr>
        <w:jc w:val="center"/>
        <w:rPr>
          <w:rFonts w:ascii="Times New Roman" w:hAnsi="Times New Roman"/>
        </w:rPr>
      </w:pPr>
      <w:r>
        <w:rPr>
          <w:rFonts w:ascii="Times New Roman" w:hAnsi="Times New Roman"/>
        </w:rPr>
        <w:t>（</w:t>
      </w:r>
      <w:r>
        <w:rPr>
          <w:rFonts w:ascii="Times New Roman" w:hAnsi="Times New Roman"/>
        </w:rPr>
        <w:t>c</w:t>
      </w:r>
      <w:r>
        <w:rPr>
          <w:rFonts w:ascii="Times New Roman" w:hAnsi="Times New Roman"/>
        </w:rPr>
        <w:t>）算法标注的</w:t>
      </w:r>
      <w:r>
        <w:rPr>
          <w:rFonts w:ascii="Times New Roman" w:hAnsi="Times New Roman"/>
        </w:rPr>
        <w:t xml:space="preserve">IOU               </w:t>
      </w:r>
      <w:r>
        <w:rPr>
          <w:rFonts w:ascii="Times New Roman" w:hAnsi="Times New Roman"/>
        </w:rPr>
        <w:t>（</w:t>
      </w:r>
      <w:r>
        <w:rPr>
          <w:rFonts w:ascii="Times New Roman" w:hAnsi="Times New Roman"/>
        </w:rPr>
        <w:t>d</w:t>
      </w:r>
      <w:r>
        <w:rPr>
          <w:rFonts w:ascii="Times New Roman" w:hAnsi="Times New Roman"/>
        </w:rPr>
        <w:t>）算法标注的</w:t>
      </w:r>
      <w:r>
        <w:rPr>
          <w:rFonts w:ascii="Times New Roman" w:hAnsi="Times New Roman"/>
        </w:rPr>
        <w:t>Sensitivity</w:t>
      </w:r>
    </w:p>
    <w:p w14:paraId="3AC1828C" w14:textId="77777777" w:rsidR="00CC2512" w:rsidRDefault="00705C2B">
      <w:pPr>
        <w:jc w:val="center"/>
        <w:rPr>
          <w:rFonts w:ascii="Times New Roman" w:hAnsi="Times New Roman"/>
        </w:rPr>
      </w:pPr>
      <w:r>
        <w:rPr>
          <w:rFonts w:ascii="Times New Roman" w:hAnsi="Times New Roman"/>
          <w:bCs/>
        </w:rPr>
        <w:lastRenderedPageBreak/>
        <w:t>图</w:t>
      </w:r>
      <w:r>
        <w:rPr>
          <w:rFonts w:ascii="Times New Roman" w:hAnsi="Times New Roman" w:hint="eastAsia"/>
          <w:bCs/>
        </w:rPr>
        <w:t>4-17</w:t>
      </w:r>
      <w:r>
        <w:rPr>
          <w:rFonts w:ascii="Times New Roman" w:hAnsi="Times New Roman"/>
          <w:bCs/>
        </w:rPr>
        <w:t>算法分割评价指标结果</w:t>
      </w:r>
    </w:p>
    <w:p w14:paraId="2CBA08C8" w14:textId="77777777" w:rsidR="00CC2512" w:rsidRDefault="00705C2B">
      <w:pPr>
        <w:spacing w:line="360" w:lineRule="auto"/>
        <w:ind w:firstLineChars="200" w:firstLine="480"/>
        <w:rPr>
          <w:rFonts w:ascii="Times New Roman" w:hAnsi="Times New Roman"/>
          <w:b/>
          <w:kern w:val="44"/>
          <w:sz w:val="44"/>
          <w:szCs w:val="44"/>
        </w:rPr>
      </w:pPr>
      <w:r>
        <w:rPr>
          <w:rFonts w:ascii="Times New Roman" w:hAnsi="Times New Roman"/>
          <w:sz w:val="24"/>
        </w:rPr>
        <w:t>将算法分割的结果图像与专家标注的图像对比并计算</w:t>
      </w:r>
      <w:r>
        <w:rPr>
          <w:rFonts w:ascii="Times New Roman" w:hAnsi="Times New Roman"/>
          <w:sz w:val="24"/>
        </w:rPr>
        <w:t>Dice</w:t>
      </w:r>
      <w:r>
        <w:rPr>
          <w:rFonts w:ascii="Times New Roman" w:hAnsi="Times New Roman"/>
          <w:sz w:val="24"/>
        </w:rPr>
        <w:t>、</w:t>
      </w:r>
      <w:r>
        <w:rPr>
          <w:rFonts w:ascii="Times New Roman" w:hAnsi="Times New Roman"/>
          <w:sz w:val="24"/>
        </w:rPr>
        <w:t>PPV</w:t>
      </w:r>
      <w:r>
        <w:rPr>
          <w:rFonts w:ascii="Times New Roman" w:hAnsi="Times New Roman"/>
          <w:sz w:val="24"/>
        </w:rPr>
        <w:t>、</w:t>
      </w:r>
      <w:r>
        <w:rPr>
          <w:rFonts w:ascii="Times New Roman" w:hAnsi="Times New Roman"/>
          <w:sz w:val="24"/>
        </w:rPr>
        <w:t>IOU</w:t>
      </w:r>
      <w:r>
        <w:rPr>
          <w:rFonts w:ascii="Times New Roman" w:hAnsi="Times New Roman"/>
          <w:sz w:val="24"/>
        </w:rPr>
        <w:t>、</w:t>
      </w:r>
      <w:r>
        <w:rPr>
          <w:rFonts w:ascii="Times New Roman" w:hAnsi="Times New Roman"/>
          <w:sz w:val="24"/>
        </w:rPr>
        <w:t>Sensitivity</w:t>
      </w:r>
      <w:r>
        <w:rPr>
          <w:rFonts w:ascii="Times New Roman" w:hAnsi="Times New Roman"/>
          <w:sz w:val="24"/>
        </w:rPr>
        <w:t>指标。如图</w:t>
      </w:r>
      <w:r>
        <w:rPr>
          <w:rFonts w:ascii="Times New Roman" w:hAnsi="Times New Roman" w:hint="eastAsia"/>
          <w:sz w:val="24"/>
        </w:rPr>
        <w:t>4-17</w:t>
      </w:r>
      <w:r>
        <w:rPr>
          <w:rFonts w:ascii="Times New Roman" w:hAnsi="Times New Roman"/>
          <w:sz w:val="24"/>
        </w:rPr>
        <w:t>（</w:t>
      </w:r>
      <w:r>
        <w:rPr>
          <w:rFonts w:ascii="Times New Roman" w:hAnsi="Times New Roman"/>
          <w:sz w:val="24"/>
        </w:rPr>
        <w:t>a</w:t>
      </w:r>
      <w:r>
        <w:rPr>
          <w:rFonts w:ascii="Times New Roman" w:hAnsi="Times New Roman"/>
          <w:sz w:val="24"/>
        </w:rPr>
        <w:t>）、</w:t>
      </w:r>
      <w:r>
        <w:rPr>
          <w:rFonts w:ascii="Times New Roman" w:hAnsi="Times New Roman" w:hint="eastAsia"/>
          <w:sz w:val="24"/>
        </w:rPr>
        <w:t>4-17</w:t>
      </w:r>
      <w:r>
        <w:rPr>
          <w:rFonts w:ascii="Times New Roman" w:hAnsi="Times New Roman"/>
          <w:sz w:val="24"/>
        </w:rPr>
        <w:t>（</w:t>
      </w:r>
      <w:r>
        <w:rPr>
          <w:rFonts w:ascii="Times New Roman" w:hAnsi="Times New Roman"/>
          <w:sz w:val="24"/>
        </w:rPr>
        <w:t>b</w:t>
      </w:r>
      <w:r>
        <w:rPr>
          <w:rFonts w:ascii="Times New Roman" w:hAnsi="Times New Roman"/>
          <w:sz w:val="24"/>
        </w:rPr>
        <w:t>）、</w:t>
      </w:r>
      <w:r>
        <w:rPr>
          <w:rFonts w:ascii="Times New Roman" w:hAnsi="Times New Roman" w:hint="eastAsia"/>
          <w:sz w:val="24"/>
        </w:rPr>
        <w:t>4-17</w:t>
      </w:r>
      <w:r>
        <w:rPr>
          <w:rFonts w:ascii="Times New Roman" w:hAnsi="Times New Roman"/>
          <w:sz w:val="24"/>
        </w:rPr>
        <w:t>（</w:t>
      </w:r>
      <w:r>
        <w:rPr>
          <w:rFonts w:ascii="Times New Roman" w:hAnsi="Times New Roman"/>
          <w:sz w:val="24"/>
        </w:rPr>
        <w:t>c</w:t>
      </w:r>
      <w:r>
        <w:rPr>
          <w:rFonts w:ascii="Times New Roman" w:hAnsi="Times New Roman"/>
          <w:sz w:val="24"/>
        </w:rPr>
        <w:t>）、</w:t>
      </w:r>
      <w:r>
        <w:rPr>
          <w:rFonts w:ascii="Times New Roman" w:hAnsi="Times New Roman" w:hint="eastAsia"/>
          <w:sz w:val="24"/>
        </w:rPr>
        <w:t>4-17</w:t>
      </w:r>
      <w:r>
        <w:rPr>
          <w:rFonts w:ascii="Times New Roman" w:hAnsi="Times New Roman"/>
          <w:sz w:val="24"/>
        </w:rPr>
        <w:t>（</w:t>
      </w:r>
      <w:r>
        <w:rPr>
          <w:rFonts w:ascii="Times New Roman" w:hAnsi="Times New Roman"/>
          <w:sz w:val="24"/>
        </w:rPr>
        <w:t>d</w:t>
      </w:r>
      <w:r>
        <w:rPr>
          <w:rFonts w:ascii="Times New Roman" w:hAnsi="Times New Roman"/>
          <w:sz w:val="24"/>
        </w:rPr>
        <w:t>）所示，可以明显看出算法分割的结果明显优于手动分割。并且这还是基于我自己给出的标签训练标出的结果，可想而知如果训练时全部采用专家给出</w:t>
      </w:r>
      <w:r>
        <w:rPr>
          <w:rFonts w:ascii="Times New Roman" w:hAnsi="Times New Roman"/>
          <w:sz w:val="24"/>
        </w:rPr>
        <w:t>的标签准确度会再上一个台阶。</w:t>
      </w:r>
    </w:p>
    <w:p w14:paraId="77EFA4EA" w14:textId="77777777" w:rsidR="00CC2512" w:rsidRDefault="00705C2B">
      <w:pPr>
        <w:numPr>
          <w:ilvl w:val="0"/>
          <w:numId w:val="5"/>
        </w:numPr>
        <w:jc w:val="center"/>
        <w:outlineLvl w:val="0"/>
        <w:rPr>
          <w:rStyle w:val="10"/>
          <w:rFonts w:ascii="Times New Roman" w:hAnsi="Times New Roman"/>
        </w:rPr>
      </w:pPr>
      <w:bookmarkStart w:id="168" w:name="_Toc24865"/>
      <w:r>
        <w:rPr>
          <w:rStyle w:val="10"/>
          <w:rFonts w:ascii="Times New Roman" w:hAnsi="Times New Roman"/>
        </w:rPr>
        <w:t>P01</w:t>
      </w:r>
      <w:r>
        <w:rPr>
          <w:rStyle w:val="10"/>
          <w:rFonts w:ascii="Times New Roman" w:hAnsi="Times New Roman"/>
        </w:rPr>
        <w:t>心脏</w:t>
      </w:r>
      <w:r>
        <w:rPr>
          <w:rStyle w:val="10"/>
          <w:rFonts w:ascii="Times New Roman" w:hAnsi="Times New Roman"/>
        </w:rPr>
        <w:t>MRI</w:t>
      </w:r>
      <w:r>
        <w:rPr>
          <w:rStyle w:val="10"/>
          <w:rFonts w:ascii="Times New Roman" w:hAnsi="Times New Roman"/>
        </w:rPr>
        <w:t>左、右心室分割</w:t>
      </w:r>
      <w:r>
        <w:rPr>
          <w:rStyle w:val="10"/>
          <w:rFonts w:ascii="Times New Roman" w:hAnsi="Times New Roman" w:hint="eastAsia"/>
        </w:rPr>
        <w:t>(</w:t>
      </w:r>
      <w:r>
        <w:rPr>
          <w:rStyle w:val="10"/>
          <w:rFonts w:ascii="Times New Roman" w:hAnsi="Times New Roman" w:hint="eastAsia"/>
        </w:rPr>
        <w:t>二</w:t>
      </w:r>
      <w:r>
        <w:rPr>
          <w:rStyle w:val="10"/>
          <w:rFonts w:ascii="Times New Roman" w:hAnsi="Times New Roman" w:hint="eastAsia"/>
        </w:rPr>
        <w:t>)</w:t>
      </w:r>
      <w:bookmarkEnd w:id="168"/>
    </w:p>
    <w:p w14:paraId="3F96910E" w14:textId="77777777" w:rsidR="00CC2512" w:rsidRDefault="00705C2B">
      <w:pPr>
        <w:pStyle w:val="2"/>
        <w:jc w:val="left"/>
        <w:rPr>
          <w:rFonts w:ascii="Times New Roman" w:eastAsia="宋体" w:hAnsi="Times New Roman"/>
        </w:rPr>
      </w:pPr>
      <w:bookmarkStart w:id="169" w:name="_Toc4240"/>
      <w:r>
        <w:rPr>
          <w:rFonts w:ascii="Times New Roman" w:eastAsia="宋体" w:hAnsi="Times New Roman" w:hint="eastAsia"/>
        </w:rPr>
        <w:t>5</w:t>
      </w:r>
      <w:r>
        <w:rPr>
          <w:rFonts w:ascii="Times New Roman" w:eastAsia="宋体" w:hAnsi="Times New Roman"/>
        </w:rPr>
        <w:t>.1</w:t>
      </w:r>
      <w:r>
        <w:rPr>
          <w:rFonts w:ascii="Times New Roman" w:eastAsia="宋体" w:hAnsi="Times New Roman"/>
        </w:rPr>
        <w:t>手动分割</w:t>
      </w:r>
      <w:r>
        <w:rPr>
          <w:rFonts w:ascii="Times New Roman" w:eastAsia="宋体" w:hAnsi="Times New Roman" w:hint="eastAsia"/>
        </w:rPr>
        <w:t>（</w:t>
      </w:r>
      <w:proofErr w:type="spellStart"/>
      <w:r>
        <w:rPr>
          <w:rFonts w:ascii="Times New Roman" w:eastAsia="宋体" w:hAnsi="Times New Roman" w:hint="eastAsia"/>
        </w:rPr>
        <w:t>labelme</w:t>
      </w:r>
      <w:proofErr w:type="spellEnd"/>
      <w:r>
        <w:rPr>
          <w:rFonts w:ascii="Times New Roman" w:eastAsia="宋体" w:hAnsi="Times New Roman" w:hint="eastAsia"/>
        </w:rPr>
        <w:t>）</w:t>
      </w:r>
      <w:bookmarkEnd w:id="169"/>
    </w:p>
    <w:p w14:paraId="0E479D3B" w14:textId="074CE660" w:rsidR="00CC2512" w:rsidRDefault="00705C2B">
      <w:pPr>
        <w:pStyle w:val="3"/>
        <w:ind w:firstLineChars="200" w:firstLine="643"/>
      </w:pPr>
      <w:bookmarkStart w:id="170" w:name="_Toc17809"/>
      <w:r>
        <w:rPr>
          <w:rFonts w:ascii="Times New Roman" w:hAnsi="Times New Roman" w:hint="eastAsia"/>
        </w:rPr>
        <w:t>5.1.1 Anaconda</w:t>
      </w:r>
      <w:bookmarkEnd w:id="170"/>
      <w:ins w:id="171" w:author="杜 秀全" w:date="2022-07-06T10:45:00Z">
        <w:r w:rsidR="00F40DA0">
          <w:rPr>
            <w:rFonts w:ascii="Times New Roman" w:hAnsi="Times New Roman" w:hint="eastAsia"/>
          </w:rPr>
          <w:t>，像这个与你整个</w:t>
        </w:r>
        <w:proofErr w:type="gramStart"/>
        <w:r w:rsidR="00F40DA0">
          <w:rPr>
            <w:rFonts w:ascii="Times New Roman" w:hAnsi="Times New Roman" w:hint="eastAsia"/>
          </w:rPr>
          <w:t>上面在</w:t>
        </w:r>
        <w:proofErr w:type="gramEnd"/>
        <w:r w:rsidR="00F40DA0">
          <w:rPr>
            <w:rFonts w:ascii="Times New Roman" w:hAnsi="Times New Roman" w:hint="eastAsia"/>
          </w:rPr>
          <w:t>逻辑上有些混乱，因为不管是</w:t>
        </w:r>
        <w:proofErr w:type="spellStart"/>
        <w:r w:rsidR="00F40DA0">
          <w:rPr>
            <w:rFonts w:ascii="Times New Roman" w:hAnsi="Times New Roman" w:hint="eastAsia"/>
          </w:rPr>
          <w:t>s</w:t>
        </w:r>
        <w:r w:rsidR="00F40DA0">
          <w:rPr>
            <w:rFonts w:ascii="Times New Roman" w:hAnsi="Times New Roman"/>
          </w:rPr>
          <w:t>clicer</w:t>
        </w:r>
        <w:proofErr w:type="spellEnd"/>
        <w:r w:rsidR="00F40DA0">
          <w:rPr>
            <w:rFonts w:ascii="Times New Roman" w:hAnsi="Times New Roman" w:hint="eastAsia"/>
          </w:rPr>
          <w:t>，还是</w:t>
        </w:r>
        <w:proofErr w:type="spellStart"/>
        <w:r w:rsidR="00F40DA0">
          <w:rPr>
            <w:rFonts w:ascii="Times New Roman" w:hAnsi="Times New Roman" w:hint="eastAsia"/>
          </w:rPr>
          <w:t>lab</w:t>
        </w:r>
        <w:r w:rsidR="00F40DA0">
          <w:rPr>
            <w:rFonts w:ascii="Times New Roman" w:hAnsi="Times New Roman"/>
          </w:rPr>
          <w:t>elme</w:t>
        </w:r>
        <w:proofErr w:type="spellEnd"/>
        <w:r w:rsidR="00F40DA0">
          <w:rPr>
            <w:rFonts w:ascii="Times New Roman" w:hAnsi="Times New Roman" w:hint="eastAsia"/>
          </w:rPr>
          <w:t>来做，都要</w:t>
        </w:r>
      </w:ins>
      <w:ins w:id="172" w:author="杜 秀全" w:date="2022-07-06T10:46:00Z">
        <w:r w:rsidR="00F40DA0">
          <w:rPr>
            <w:rFonts w:ascii="Times New Roman" w:hAnsi="Times New Roman" w:hint="eastAsia"/>
          </w:rPr>
          <w:t>用</w:t>
        </w:r>
        <w:r w:rsidR="00F40DA0">
          <w:rPr>
            <w:rFonts w:ascii="Times New Roman" w:hAnsi="Times New Roman" w:hint="eastAsia"/>
          </w:rPr>
          <w:t>a</w:t>
        </w:r>
        <w:r w:rsidR="00F40DA0">
          <w:rPr>
            <w:rFonts w:ascii="Times New Roman" w:hAnsi="Times New Roman"/>
          </w:rPr>
          <w:t>naconda</w:t>
        </w:r>
        <w:r w:rsidR="00F40DA0">
          <w:rPr>
            <w:rFonts w:ascii="Times New Roman" w:hAnsi="Times New Roman" w:hint="eastAsia"/>
          </w:rPr>
          <w:t>软件（也就是</w:t>
        </w:r>
        <w:r w:rsidR="00F40DA0">
          <w:rPr>
            <w:rFonts w:ascii="Times New Roman" w:hAnsi="Times New Roman" w:hint="eastAsia"/>
          </w:rPr>
          <w:t>p</w:t>
        </w:r>
        <w:r w:rsidR="00F40DA0">
          <w:rPr>
            <w:rFonts w:ascii="Times New Roman" w:hAnsi="Times New Roman"/>
          </w:rPr>
          <w:t>ython</w:t>
        </w:r>
        <w:r w:rsidR="00F40DA0">
          <w:rPr>
            <w:rFonts w:ascii="Times New Roman" w:hAnsi="Times New Roman" w:hint="eastAsia"/>
          </w:rPr>
          <w:t>），所以这节应该是公用的，要么你上面一部分也写，这里也写，相当于两个大实验报告，此外是相同的，拷贝就行。要么</w:t>
        </w:r>
      </w:ins>
      <w:ins w:id="173" w:author="杜 秀全" w:date="2022-07-06T10:47:00Z">
        <w:r w:rsidR="00F40DA0">
          <w:rPr>
            <w:rFonts w:ascii="Times New Roman" w:hAnsi="Times New Roman" w:hint="eastAsia"/>
          </w:rPr>
          <w:t>写一次，把整个逻辑整理好，因为这节是公共的。</w:t>
        </w:r>
        <w:r w:rsidR="00A94D56">
          <w:rPr>
            <w:rFonts w:ascii="Times New Roman" w:hAnsi="Times New Roman" w:hint="eastAsia"/>
          </w:rPr>
          <w:t>如果是因为要安装</w:t>
        </w:r>
        <w:proofErr w:type="spellStart"/>
        <w:r w:rsidR="00A94D56">
          <w:rPr>
            <w:rFonts w:ascii="Times New Roman" w:hAnsi="Times New Roman" w:hint="eastAsia"/>
          </w:rPr>
          <w:t>l</w:t>
        </w:r>
        <w:r w:rsidR="00A94D56">
          <w:rPr>
            <w:rFonts w:ascii="Times New Roman" w:hAnsi="Times New Roman"/>
          </w:rPr>
          <w:t>abelme</w:t>
        </w:r>
        <w:proofErr w:type="spellEnd"/>
        <w:r w:rsidR="00A94D56">
          <w:rPr>
            <w:rFonts w:ascii="Times New Roman" w:hAnsi="Times New Roman"/>
          </w:rPr>
          <w:t>,</w:t>
        </w:r>
        <w:r w:rsidR="00A94D56">
          <w:rPr>
            <w:rFonts w:ascii="Times New Roman" w:hAnsi="Times New Roman" w:hint="eastAsia"/>
          </w:rPr>
          <w:t>所以才装</w:t>
        </w:r>
        <w:r w:rsidR="00A94D56">
          <w:rPr>
            <w:rFonts w:ascii="Times New Roman" w:hAnsi="Times New Roman" w:hint="eastAsia"/>
          </w:rPr>
          <w:t>a</w:t>
        </w:r>
        <w:r w:rsidR="00A94D56">
          <w:rPr>
            <w:rFonts w:ascii="Times New Roman" w:hAnsi="Times New Roman"/>
          </w:rPr>
          <w:t>nac</w:t>
        </w:r>
      </w:ins>
      <w:ins w:id="174" w:author="杜 秀全" w:date="2022-07-06T10:48:00Z">
        <w:r w:rsidR="00A94D56">
          <w:rPr>
            <w:rFonts w:ascii="Times New Roman" w:hAnsi="Times New Roman"/>
          </w:rPr>
          <w:t>onda,</w:t>
        </w:r>
        <w:r w:rsidR="00A94D56">
          <w:rPr>
            <w:rFonts w:ascii="Times New Roman" w:hAnsi="Times New Roman" w:hint="eastAsia"/>
          </w:rPr>
          <w:t>那你可以在一开始的时候就说明，本实验采用两种方式来</w:t>
        </w:r>
        <w:proofErr w:type="gramStart"/>
        <w:r w:rsidR="00A94D56">
          <w:rPr>
            <w:rFonts w:ascii="Times New Roman" w:hAnsi="Times New Roman" w:hint="eastAsia"/>
          </w:rPr>
          <w:t>标注做</w:t>
        </w:r>
        <w:proofErr w:type="gramEnd"/>
        <w:r w:rsidR="00A94D56">
          <w:rPr>
            <w:rFonts w:ascii="Times New Roman" w:hAnsi="Times New Roman" w:hint="eastAsia"/>
          </w:rPr>
          <w:t>实验，一种是</w:t>
        </w:r>
        <w:r w:rsidR="00A94D56">
          <w:rPr>
            <w:rFonts w:ascii="Times New Roman" w:hAnsi="Times New Roman" w:hint="eastAsia"/>
          </w:rPr>
          <w:t>s</w:t>
        </w:r>
        <w:r w:rsidR="00A94D56">
          <w:rPr>
            <w:rFonts w:ascii="Times New Roman" w:hAnsi="Times New Roman"/>
          </w:rPr>
          <w:t>licer,</w:t>
        </w:r>
        <w:r w:rsidR="00A94D56">
          <w:rPr>
            <w:rFonts w:ascii="Times New Roman" w:hAnsi="Times New Roman" w:hint="eastAsia"/>
          </w:rPr>
          <w:t>一种是</w:t>
        </w:r>
        <w:proofErr w:type="spellStart"/>
        <w:r w:rsidR="00A94D56">
          <w:rPr>
            <w:rFonts w:ascii="Times New Roman" w:hAnsi="Times New Roman" w:hint="eastAsia"/>
          </w:rPr>
          <w:t>l</w:t>
        </w:r>
        <w:r w:rsidR="00A94D56">
          <w:rPr>
            <w:rFonts w:ascii="Times New Roman" w:hAnsi="Times New Roman"/>
          </w:rPr>
          <w:t>abelme</w:t>
        </w:r>
        <w:proofErr w:type="spellEnd"/>
        <w:r w:rsidR="00A94D56">
          <w:rPr>
            <w:rFonts w:ascii="Times New Roman" w:hAnsi="Times New Roman" w:hint="eastAsia"/>
          </w:rPr>
          <w:t>，然后先将平台装好，这样写一次即可。</w:t>
        </w:r>
      </w:ins>
    </w:p>
    <w:p w14:paraId="6C679D6C" w14:textId="77777777" w:rsidR="00CC2512" w:rsidRDefault="00705C2B">
      <w:pPr>
        <w:jc w:val="center"/>
      </w:pPr>
      <w:r>
        <w:rPr>
          <w:noProof/>
        </w:rPr>
        <w:drawing>
          <wp:inline distT="0" distB="0" distL="114300" distR="114300" wp14:anchorId="5A369F80" wp14:editId="7C91E0B1">
            <wp:extent cx="3577590" cy="2150110"/>
            <wp:effectExtent l="0" t="0" r="3810" b="2540"/>
            <wp:docPr id="10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55"/>
                    <pic:cNvPicPr>
                      <a:picLocks noChangeAspect="1"/>
                    </pic:cNvPicPr>
                  </pic:nvPicPr>
                  <pic:blipFill>
                    <a:blip r:embed="rId136"/>
                    <a:stretch>
                      <a:fillRect/>
                    </a:stretch>
                  </pic:blipFill>
                  <pic:spPr>
                    <a:xfrm>
                      <a:off x="0" y="0"/>
                      <a:ext cx="3577590" cy="2150110"/>
                    </a:xfrm>
                    <a:prstGeom prst="rect">
                      <a:avLst/>
                    </a:prstGeom>
                    <a:noFill/>
                    <a:ln>
                      <a:noFill/>
                    </a:ln>
                  </pic:spPr>
                </pic:pic>
              </a:graphicData>
            </a:graphic>
          </wp:inline>
        </w:drawing>
      </w:r>
    </w:p>
    <w:p w14:paraId="5E0F32E4" w14:textId="77777777" w:rsidR="00CC2512" w:rsidRDefault="00705C2B">
      <w:pPr>
        <w:jc w:val="center"/>
      </w:pPr>
      <w:r>
        <w:rPr>
          <w:rFonts w:hint="eastAsia"/>
        </w:rPr>
        <w:lastRenderedPageBreak/>
        <w:t>图</w:t>
      </w:r>
      <w:r>
        <w:rPr>
          <w:rFonts w:hint="eastAsia"/>
        </w:rPr>
        <w:t>5-1 Anaconda</w:t>
      </w:r>
      <w:r>
        <w:rPr>
          <w:rFonts w:hint="eastAsia"/>
        </w:rPr>
        <w:t>下载</w:t>
      </w:r>
    </w:p>
    <w:p w14:paraId="08203C02" w14:textId="77777777" w:rsidR="00CC2512" w:rsidRDefault="00705C2B">
      <w:pPr>
        <w:jc w:val="center"/>
      </w:pPr>
      <w:r>
        <w:rPr>
          <w:noProof/>
        </w:rPr>
        <w:drawing>
          <wp:inline distT="0" distB="0" distL="114300" distR="114300" wp14:anchorId="0365D56C" wp14:editId="74B95218">
            <wp:extent cx="3560445" cy="2736850"/>
            <wp:effectExtent l="0" t="0" r="1905" b="6350"/>
            <wp:docPr id="10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56"/>
                    <pic:cNvPicPr>
                      <a:picLocks noChangeAspect="1"/>
                    </pic:cNvPicPr>
                  </pic:nvPicPr>
                  <pic:blipFill>
                    <a:blip r:embed="rId137"/>
                    <a:stretch>
                      <a:fillRect/>
                    </a:stretch>
                  </pic:blipFill>
                  <pic:spPr>
                    <a:xfrm>
                      <a:off x="0" y="0"/>
                      <a:ext cx="3560445" cy="2736850"/>
                    </a:xfrm>
                    <a:prstGeom prst="rect">
                      <a:avLst/>
                    </a:prstGeom>
                    <a:noFill/>
                    <a:ln>
                      <a:noFill/>
                    </a:ln>
                  </pic:spPr>
                </pic:pic>
              </a:graphicData>
            </a:graphic>
          </wp:inline>
        </w:drawing>
      </w:r>
    </w:p>
    <w:p w14:paraId="57AAD0C6" w14:textId="77777777" w:rsidR="00CC2512" w:rsidRDefault="00705C2B">
      <w:pPr>
        <w:jc w:val="center"/>
      </w:pPr>
      <w:r>
        <w:rPr>
          <w:noProof/>
        </w:rPr>
        <w:drawing>
          <wp:inline distT="0" distB="0" distL="114300" distR="114300" wp14:anchorId="048F55F6" wp14:editId="09E17FEF">
            <wp:extent cx="2320290" cy="1811020"/>
            <wp:effectExtent l="0" t="0" r="3810" b="17780"/>
            <wp:docPr id="10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7"/>
                    <pic:cNvPicPr>
                      <a:picLocks noChangeAspect="1"/>
                    </pic:cNvPicPr>
                  </pic:nvPicPr>
                  <pic:blipFill>
                    <a:blip r:embed="rId138"/>
                    <a:stretch>
                      <a:fillRect/>
                    </a:stretch>
                  </pic:blipFill>
                  <pic:spPr>
                    <a:xfrm>
                      <a:off x="0" y="0"/>
                      <a:ext cx="2320290" cy="1811020"/>
                    </a:xfrm>
                    <a:prstGeom prst="rect">
                      <a:avLst/>
                    </a:prstGeom>
                    <a:noFill/>
                    <a:ln>
                      <a:noFill/>
                    </a:ln>
                  </pic:spPr>
                </pic:pic>
              </a:graphicData>
            </a:graphic>
          </wp:inline>
        </w:drawing>
      </w:r>
      <w:r>
        <w:rPr>
          <w:rFonts w:hint="eastAsia"/>
        </w:rPr>
        <w:t xml:space="preserve"> </w:t>
      </w:r>
      <w:r>
        <w:rPr>
          <w:noProof/>
        </w:rPr>
        <w:drawing>
          <wp:inline distT="0" distB="0" distL="114300" distR="114300" wp14:anchorId="2AF5A4D4" wp14:editId="2CC12AEA">
            <wp:extent cx="2425700" cy="1837690"/>
            <wp:effectExtent l="0" t="0" r="12700" b="10160"/>
            <wp:docPr id="10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58"/>
                    <pic:cNvPicPr>
                      <a:picLocks noChangeAspect="1"/>
                    </pic:cNvPicPr>
                  </pic:nvPicPr>
                  <pic:blipFill>
                    <a:blip r:embed="rId139"/>
                    <a:stretch>
                      <a:fillRect/>
                    </a:stretch>
                  </pic:blipFill>
                  <pic:spPr>
                    <a:xfrm>
                      <a:off x="0" y="0"/>
                      <a:ext cx="2425700" cy="1837690"/>
                    </a:xfrm>
                    <a:prstGeom prst="rect">
                      <a:avLst/>
                    </a:prstGeom>
                    <a:noFill/>
                    <a:ln>
                      <a:noFill/>
                    </a:ln>
                  </pic:spPr>
                </pic:pic>
              </a:graphicData>
            </a:graphic>
          </wp:inline>
        </w:drawing>
      </w:r>
    </w:p>
    <w:p w14:paraId="4F1810AC" w14:textId="77777777" w:rsidR="00CC2512" w:rsidRDefault="00705C2B">
      <w:pPr>
        <w:ind w:firstLineChars="800" w:firstLine="1680"/>
      </w:pPr>
      <w:r>
        <w:rPr>
          <w:rFonts w:hint="eastAsia"/>
        </w:rPr>
        <w:t>（</w:t>
      </w:r>
      <w:r>
        <w:rPr>
          <w:rFonts w:hint="eastAsia"/>
        </w:rPr>
        <w:t>a</w:t>
      </w:r>
      <w:r>
        <w:rPr>
          <w:rFonts w:hint="eastAsia"/>
        </w:rPr>
        <w:t>）</w:t>
      </w:r>
      <w:r>
        <w:rPr>
          <w:rFonts w:hint="eastAsia"/>
        </w:rPr>
        <w:t>同意许可</w:t>
      </w:r>
      <w:r>
        <w:rPr>
          <w:rFonts w:hint="eastAsia"/>
        </w:rPr>
        <w:t xml:space="preserve">                    </w:t>
      </w:r>
      <w:r>
        <w:rPr>
          <w:rFonts w:hint="eastAsia"/>
        </w:rPr>
        <w:t>（</w:t>
      </w:r>
      <w:r>
        <w:rPr>
          <w:rFonts w:hint="eastAsia"/>
        </w:rPr>
        <w:t>b</w:t>
      </w:r>
      <w:r>
        <w:rPr>
          <w:rFonts w:hint="eastAsia"/>
        </w:rPr>
        <w:t>）</w:t>
      </w:r>
      <w:r>
        <w:rPr>
          <w:rFonts w:hint="eastAsia"/>
        </w:rPr>
        <w:t>安装类型</w:t>
      </w:r>
    </w:p>
    <w:p w14:paraId="69448108" w14:textId="77777777" w:rsidR="00CC2512" w:rsidRDefault="00705C2B">
      <w:pPr>
        <w:jc w:val="center"/>
      </w:pPr>
      <w:r>
        <w:rPr>
          <w:noProof/>
        </w:rPr>
        <w:drawing>
          <wp:inline distT="0" distB="0" distL="114300" distR="114300" wp14:anchorId="09981AF1" wp14:editId="2B4E516A">
            <wp:extent cx="2384425" cy="1818640"/>
            <wp:effectExtent l="0" t="0" r="15875" b="10160"/>
            <wp:docPr id="10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9"/>
                    <pic:cNvPicPr>
                      <a:picLocks noChangeAspect="1"/>
                    </pic:cNvPicPr>
                  </pic:nvPicPr>
                  <pic:blipFill>
                    <a:blip r:embed="rId140"/>
                    <a:stretch>
                      <a:fillRect/>
                    </a:stretch>
                  </pic:blipFill>
                  <pic:spPr>
                    <a:xfrm>
                      <a:off x="0" y="0"/>
                      <a:ext cx="2384425" cy="1818640"/>
                    </a:xfrm>
                    <a:prstGeom prst="rect">
                      <a:avLst/>
                    </a:prstGeom>
                    <a:noFill/>
                    <a:ln>
                      <a:noFill/>
                    </a:ln>
                  </pic:spPr>
                </pic:pic>
              </a:graphicData>
            </a:graphic>
          </wp:inline>
        </w:drawing>
      </w:r>
      <w:r>
        <w:rPr>
          <w:rFonts w:hint="eastAsia"/>
        </w:rPr>
        <w:t xml:space="preserve"> </w:t>
      </w:r>
      <w:r>
        <w:rPr>
          <w:noProof/>
        </w:rPr>
        <w:drawing>
          <wp:inline distT="0" distB="0" distL="114300" distR="114300" wp14:anchorId="76961C62" wp14:editId="77CBC360">
            <wp:extent cx="2411730" cy="1814195"/>
            <wp:effectExtent l="0" t="0" r="7620" b="14605"/>
            <wp:docPr id="109"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0"/>
                    <pic:cNvPicPr>
                      <a:picLocks noChangeAspect="1"/>
                    </pic:cNvPicPr>
                  </pic:nvPicPr>
                  <pic:blipFill>
                    <a:blip r:embed="rId141"/>
                    <a:stretch>
                      <a:fillRect/>
                    </a:stretch>
                  </pic:blipFill>
                  <pic:spPr>
                    <a:xfrm>
                      <a:off x="0" y="0"/>
                      <a:ext cx="2411730" cy="1814195"/>
                    </a:xfrm>
                    <a:prstGeom prst="rect">
                      <a:avLst/>
                    </a:prstGeom>
                    <a:noFill/>
                    <a:ln>
                      <a:noFill/>
                    </a:ln>
                  </pic:spPr>
                </pic:pic>
              </a:graphicData>
            </a:graphic>
          </wp:inline>
        </w:drawing>
      </w:r>
    </w:p>
    <w:p w14:paraId="0416F4FD" w14:textId="77777777" w:rsidR="00CC2512" w:rsidRDefault="00705C2B">
      <w:pPr>
        <w:ind w:firstLineChars="600" w:firstLine="1260"/>
      </w:pPr>
      <w:r>
        <w:rPr>
          <w:rFonts w:hint="eastAsia"/>
        </w:rPr>
        <w:t>（</w:t>
      </w:r>
      <w:r>
        <w:rPr>
          <w:rFonts w:hint="eastAsia"/>
        </w:rPr>
        <w:t>c</w:t>
      </w:r>
      <w:r>
        <w:rPr>
          <w:rFonts w:hint="eastAsia"/>
        </w:rPr>
        <w:t>）</w:t>
      </w:r>
      <w:r>
        <w:rPr>
          <w:rFonts w:hint="eastAsia"/>
        </w:rPr>
        <w:t>软件安装位置</w:t>
      </w:r>
      <w:r>
        <w:rPr>
          <w:rFonts w:hint="eastAsia"/>
        </w:rPr>
        <w:t xml:space="preserve">                  </w:t>
      </w:r>
      <w:r>
        <w:rPr>
          <w:rFonts w:hint="eastAsia"/>
        </w:rPr>
        <w:t>（</w:t>
      </w:r>
      <w:r>
        <w:rPr>
          <w:rFonts w:hint="eastAsia"/>
        </w:rPr>
        <w:t>d</w:t>
      </w:r>
      <w:r>
        <w:rPr>
          <w:rFonts w:hint="eastAsia"/>
        </w:rPr>
        <w:t>）</w:t>
      </w:r>
      <w:r>
        <w:rPr>
          <w:rFonts w:hint="eastAsia"/>
        </w:rPr>
        <w:t>预安装选项</w:t>
      </w:r>
    </w:p>
    <w:p w14:paraId="7FC142A8" w14:textId="77777777" w:rsidR="00CC2512" w:rsidRDefault="00705C2B">
      <w:pPr>
        <w:jc w:val="center"/>
      </w:pPr>
      <w:r>
        <w:rPr>
          <w:noProof/>
        </w:rPr>
        <w:lastRenderedPageBreak/>
        <w:drawing>
          <wp:inline distT="0" distB="0" distL="114300" distR="114300" wp14:anchorId="5F1329BE" wp14:editId="7D353F34">
            <wp:extent cx="2341245" cy="1764030"/>
            <wp:effectExtent l="0" t="0" r="1905" b="7620"/>
            <wp:docPr id="11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1"/>
                    <pic:cNvPicPr>
                      <a:picLocks noChangeAspect="1"/>
                    </pic:cNvPicPr>
                  </pic:nvPicPr>
                  <pic:blipFill>
                    <a:blip r:embed="rId142"/>
                    <a:stretch>
                      <a:fillRect/>
                    </a:stretch>
                  </pic:blipFill>
                  <pic:spPr>
                    <a:xfrm>
                      <a:off x="0" y="0"/>
                      <a:ext cx="2341245" cy="1764030"/>
                    </a:xfrm>
                    <a:prstGeom prst="rect">
                      <a:avLst/>
                    </a:prstGeom>
                    <a:noFill/>
                    <a:ln>
                      <a:noFill/>
                    </a:ln>
                  </pic:spPr>
                </pic:pic>
              </a:graphicData>
            </a:graphic>
          </wp:inline>
        </w:drawing>
      </w:r>
      <w:r>
        <w:rPr>
          <w:rFonts w:hint="eastAsia"/>
        </w:rPr>
        <w:t xml:space="preserve"> </w:t>
      </w:r>
      <w:r>
        <w:rPr>
          <w:noProof/>
        </w:rPr>
        <w:drawing>
          <wp:inline distT="0" distB="0" distL="114300" distR="114300" wp14:anchorId="7EC69E48" wp14:editId="24B31BAE">
            <wp:extent cx="2376170" cy="1771015"/>
            <wp:effectExtent l="0" t="0" r="5080" b="635"/>
            <wp:docPr id="111"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2"/>
                    <pic:cNvPicPr>
                      <a:picLocks noChangeAspect="1"/>
                    </pic:cNvPicPr>
                  </pic:nvPicPr>
                  <pic:blipFill>
                    <a:blip r:embed="rId143"/>
                    <a:stretch>
                      <a:fillRect/>
                    </a:stretch>
                  </pic:blipFill>
                  <pic:spPr>
                    <a:xfrm>
                      <a:off x="0" y="0"/>
                      <a:ext cx="2376170" cy="1771015"/>
                    </a:xfrm>
                    <a:prstGeom prst="rect">
                      <a:avLst/>
                    </a:prstGeom>
                    <a:noFill/>
                    <a:ln>
                      <a:noFill/>
                    </a:ln>
                  </pic:spPr>
                </pic:pic>
              </a:graphicData>
            </a:graphic>
          </wp:inline>
        </w:drawing>
      </w:r>
    </w:p>
    <w:p w14:paraId="34272270" w14:textId="77777777" w:rsidR="00CC2512" w:rsidRDefault="00705C2B">
      <w:pPr>
        <w:ind w:firstLineChars="800" w:firstLine="1680"/>
      </w:pPr>
      <w:r>
        <w:rPr>
          <w:rFonts w:hint="eastAsia"/>
        </w:rPr>
        <w:t>（</w:t>
      </w:r>
      <w:r>
        <w:rPr>
          <w:rFonts w:hint="eastAsia"/>
        </w:rPr>
        <w:t>e</w:t>
      </w:r>
      <w:r>
        <w:rPr>
          <w:rFonts w:hint="eastAsia"/>
        </w:rPr>
        <w:t>）</w:t>
      </w:r>
      <w:r>
        <w:rPr>
          <w:rFonts w:hint="eastAsia"/>
        </w:rPr>
        <w:t>安装</w:t>
      </w:r>
      <w:r>
        <w:rPr>
          <w:rFonts w:hint="eastAsia"/>
        </w:rPr>
        <w:t xml:space="preserve">                        </w:t>
      </w:r>
      <w:r>
        <w:rPr>
          <w:rFonts w:hint="eastAsia"/>
        </w:rPr>
        <w:t>（</w:t>
      </w:r>
      <w:r>
        <w:rPr>
          <w:rFonts w:hint="eastAsia"/>
        </w:rPr>
        <w:t>f</w:t>
      </w:r>
      <w:r>
        <w:rPr>
          <w:rFonts w:hint="eastAsia"/>
        </w:rPr>
        <w:t>）</w:t>
      </w:r>
      <w:r>
        <w:rPr>
          <w:rFonts w:hint="eastAsia"/>
        </w:rPr>
        <w:t>安装完成</w:t>
      </w:r>
    </w:p>
    <w:p w14:paraId="5C6102D2" w14:textId="77777777" w:rsidR="00CC2512" w:rsidRDefault="00705C2B">
      <w:pPr>
        <w:jc w:val="center"/>
      </w:pPr>
      <w:r>
        <w:rPr>
          <w:noProof/>
        </w:rPr>
        <w:drawing>
          <wp:inline distT="0" distB="0" distL="114300" distR="114300" wp14:anchorId="0639AEDE" wp14:editId="6DF62727">
            <wp:extent cx="2399665" cy="1818640"/>
            <wp:effectExtent l="0" t="0" r="635" b="10160"/>
            <wp:docPr id="112"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63"/>
                    <pic:cNvPicPr>
                      <a:picLocks noChangeAspect="1"/>
                    </pic:cNvPicPr>
                  </pic:nvPicPr>
                  <pic:blipFill>
                    <a:blip r:embed="rId144"/>
                    <a:stretch>
                      <a:fillRect/>
                    </a:stretch>
                  </pic:blipFill>
                  <pic:spPr>
                    <a:xfrm>
                      <a:off x="0" y="0"/>
                      <a:ext cx="2399665" cy="1818640"/>
                    </a:xfrm>
                    <a:prstGeom prst="rect">
                      <a:avLst/>
                    </a:prstGeom>
                    <a:noFill/>
                    <a:ln>
                      <a:noFill/>
                    </a:ln>
                  </pic:spPr>
                </pic:pic>
              </a:graphicData>
            </a:graphic>
          </wp:inline>
        </w:drawing>
      </w:r>
      <w:r>
        <w:rPr>
          <w:rFonts w:hint="eastAsia"/>
        </w:rPr>
        <w:t xml:space="preserve"> </w:t>
      </w:r>
      <w:r>
        <w:rPr>
          <w:noProof/>
        </w:rPr>
        <w:drawing>
          <wp:inline distT="0" distB="0" distL="114300" distR="114300" wp14:anchorId="1748FF54" wp14:editId="6677EC3D">
            <wp:extent cx="2419985" cy="1825625"/>
            <wp:effectExtent l="0" t="0" r="18415" b="3175"/>
            <wp:docPr id="11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64"/>
                    <pic:cNvPicPr>
                      <a:picLocks noChangeAspect="1"/>
                    </pic:cNvPicPr>
                  </pic:nvPicPr>
                  <pic:blipFill>
                    <a:blip r:embed="rId145"/>
                    <a:stretch>
                      <a:fillRect/>
                    </a:stretch>
                  </pic:blipFill>
                  <pic:spPr>
                    <a:xfrm>
                      <a:off x="0" y="0"/>
                      <a:ext cx="2419985" cy="1825625"/>
                    </a:xfrm>
                    <a:prstGeom prst="rect">
                      <a:avLst/>
                    </a:prstGeom>
                    <a:noFill/>
                    <a:ln>
                      <a:noFill/>
                    </a:ln>
                  </pic:spPr>
                </pic:pic>
              </a:graphicData>
            </a:graphic>
          </wp:inline>
        </w:drawing>
      </w:r>
    </w:p>
    <w:p w14:paraId="10B60DDB" w14:textId="77777777" w:rsidR="00CC2512" w:rsidRDefault="00705C2B">
      <w:pPr>
        <w:ind w:firstLineChars="600" w:firstLine="1260"/>
      </w:pPr>
      <w:r>
        <w:rPr>
          <w:rFonts w:hint="eastAsia"/>
        </w:rPr>
        <w:t>（</w:t>
      </w:r>
      <w:r>
        <w:rPr>
          <w:rFonts w:hint="eastAsia"/>
        </w:rPr>
        <w:t>g</w:t>
      </w:r>
      <w:r>
        <w:rPr>
          <w:rFonts w:hint="eastAsia"/>
        </w:rPr>
        <w:t>）</w:t>
      </w:r>
      <w:r>
        <w:rPr>
          <w:rFonts w:hint="eastAsia"/>
        </w:rPr>
        <w:t>PyCharm</w:t>
      </w:r>
      <w:r>
        <w:rPr>
          <w:rFonts w:hint="eastAsia"/>
        </w:rPr>
        <w:t>推广</w:t>
      </w:r>
      <w:r>
        <w:rPr>
          <w:rFonts w:hint="eastAsia"/>
        </w:rPr>
        <w:t xml:space="preserve">                      </w:t>
      </w:r>
      <w:r>
        <w:rPr>
          <w:rFonts w:hint="eastAsia"/>
        </w:rPr>
        <w:t>（</w:t>
      </w:r>
      <w:r>
        <w:rPr>
          <w:rFonts w:hint="eastAsia"/>
        </w:rPr>
        <w:t>h</w:t>
      </w:r>
      <w:r>
        <w:rPr>
          <w:rFonts w:hint="eastAsia"/>
        </w:rPr>
        <w:t>）</w:t>
      </w:r>
      <w:r>
        <w:rPr>
          <w:rFonts w:hint="eastAsia"/>
        </w:rPr>
        <w:t>安装成功</w:t>
      </w:r>
    </w:p>
    <w:p w14:paraId="333E3CB0" w14:textId="77777777" w:rsidR="00CC2512" w:rsidRDefault="00705C2B">
      <w:pPr>
        <w:jc w:val="center"/>
      </w:pPr>
      <w:r>
        <w:rPr>
          <w:rFonts w:hint="eastAsia"/>
        </w:rPr>
        <w:t>图</w:t>
      </w:r>
      <w:r>
        <w:rPr>
          <w:rFonts w:hint="eastAsia"/>
        </w:rPr>
        <w:t>5-2 Anaconda</w:t>
      </w:r>
      <w:r>
        <w:rPr>
          <w:rFonts w:hint="eastAsia"/>
        </w:rPr>
        <w:t>安装</w:t>
      </w:r>
      <w:r>
        <w:rPr>
          <w:noProof/>
        </w:rPr>
        <w:drawing>
          <wp:inline distT="0" distB="0" distL="114300" distR="114300" wp14:anchorId="21AEDF3E" wp14:editId="4CB70365">
            <wp:extent cx="3383915" cy="1605915"/>
            <wp:effectExtent l="0" t="0" r="6985" b="13335"/>
            <wp:docPr id="114"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65"/>
                    <pic:cNvPicPr>
                      <a:picLocks noChangeAspect="1"/>
                    </pic:cNvPicPr>
                  </pic:nvPicPr>
                  <pic:blipFill>
                    <a:blip r:embed="rId146"/>
                    <a:stretch>
                      <a:fillRect/>
                    </a:stretch>
                  </pic:blipFill>
                  <pic:spPr>
                    <a:xfrm>
                      <a:off x="0" y="0"/>
                      <a:ext cx="3383915" cy="1605915"/>
                    </a:xfrm>
                    <a:prstGeom prst="rect">
                      <a:avLst/>
                    </a:prstGeom>
                    <a:noFill/>
                    <a:ln>
                      <a:noFill/>
                    </a:ln>
                  </pic:spPr>
                </pic:pic>
              </a:graphicData>
            </a:graphic>
          </wp:inline>
        </w:drawing>
      </w:r>
    </w:p>
    <w:p w14:paraId="75AAF344" w14:textId="77777777" w:rsidR="00CC2512" w:rsidRDefault="00705C2B">
      <w:pPr>
        <w:jc w:val="center"/>
      </w:pPr>
      <w:r>
        <w:rPr>
          <w:rFonts w:hint="eastAsia"/>
        </w:rPr>
        <w:t>（</w:t>
      </w:r>
      <w:r>
        <w:rPr>
          <w:rFonts w:hint="eastAsia"/>
        </w:rPr>
        <w:t>a</w:t>
      </w:r>
      <w:r>
        <w:rPr>
          <w:rFonts w:hint="eastAsia"/>
        </w:rPr>
        <w:t>）</w:t>
      </w:r>
      <w:proofErr w:type="spellStart"/>
      <w:r>
        <w:rPr>
          <w:rFonts w:hint="eastAsia"/>
        </w:rPr>
        <w:t>cmd</w:t>
      </w:r>
      <w:proofErr w:type="spellEnd"/>
      <w:r>
        <w:rPr>
          <w:rFonts w:hint="eastAsia"/>
        </w:rPr>
        <w:t>命令窗口</w:t>
      </w:r>
    </w:p>
    <w:p w14:paraId="3A4374E9" w14:textId="77777777" w:rsidR="00CC2512" w:rsidRDefault="00705C2B">
      <w:pPr>
        <w:jc w:val="center"/>
      </w:pPr>
      <w:r>
        <w:rPr>
          <w:noProof/>
        </w:rPr>
        <w:drawing>
          <wp:inline distT="0" distB="0" distL="114300" distR="114300" wp14:anchorId="240A2A89" wp14:editId="350E9260">
            <wp:extent cx="5269865" cy="2610485"/>
            <wp:effectExtent l="0" t="0" r="6985" b="18415"/>
            <wp:docPr id="115"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66"/>
                    <pic:cNvPicPr>
                      <a:picLocks noChangeAspect="1"/>
                    </pic:cNvPicPr>
                  </pic:nvPicPr>
                  <pic:blipFill>
                    <a:blip r:embed="rId147"/>
                    <a:stretch>
                      <a:fillRect/>
                    </a:stretch>
                  </pic:blipFill>
                  <pic:spPr>
                    <a:xfrm>
                      <a:off x="0" y="0"/>
                      <a:ext cx="5269865" cy="2610485"/>
                    </a:xfrm>
                    <a:prstGeom prst="rect">
                      <a:avLst/>
                    </a:prstGeom>
                    <a:noFill/>
                    <a:ln>
                      <a:noFill/>
                    </a:ln>
                  </pic:spPr>
                </pic:pic>
              </a:graphicData>
            </a:graphic>
          </wp:inline>
        </w:drawing>
      </w:r>
    </w:p>
    <w:p w14:paraId="48E8D633" w14:textId="77777777" w:rsidR="00CC2512" w:rsidRDefault="00705C2B">
      <w:pPr>
        <w:jc w:val="center"/>
      </w:pPr>
      <w:r>
        <w:rPr>
          <w:rFonts w:hint="eastAsia"/>
        </w:rPr>
        <w:lastRenderedPageBreak/>
        <w:t>（</w:t>
      </w:r>
      <w:r>
        <w:rPr>
          <w:rFonts w:hint="eastAsia"/>
        </w:rPr>
        <w:t>b</w:t>
      </w:r>
      <w:r>
        <w:rPr>
          <w:rFonts w:hint="eastAsia"/>
        </w:rPr>
        <w:t>）</w:t>
      </w:r>
      <w:r>
        <w:rPr>
          <w:rFonts w:hint="eastAsia"/>
        </w:rPr>
        <w:t>成功安装示意图</w:t>
      </w:r>
    </w:p>
    <w:p w14:paraId="276E4E47" w14:textId="77777777" w:rsidR="00CC2512" w:rsidRDefault="00705C2B">
      <w:pPr>
        <w:jc w:val="center"/>
      </w:pPr>
      <w:r>
        <w:rPr>
          <w:rFonts w:hint="eastAsia"/>
        </w:rPr>
        <w:t>图</w:t>
      </w:r>
      <w:r>
        <w:rPr>
          <w:rFonts w:hint="eastAsia"/>
        </w:rPr>
        <w:t>5-3 Anaconda</w:t>
      </w:r>
      <w:r>
        <w:rPr>
          <w:rFonts w:hint="eastAsia"/>
        </w:rPr>
        <w:t>安装是否成功测试</w:t>
      </w:r>
    </w:p>
    <w:p w14:paraId="4DBDB4E9" w14:textId="77777777" w:rsidR="00CC2512" w:rsidRDefault="00705C2B">
      <w:pPr>
        <w:spacing w:line="360" w:lineRule="auto"/>
        <w:ind w:firstLineChars="200" w:firstLine="480"/>
        <w:jc w:val="left"/>
        <w:rPr>
          <w:rFonts w:ascii="Times New Roman" w:hAnsi="Times New Roman"/>
          <w:color w:val="000000" w:themeColor="text1"/>
          <w:sz w:val="24"/>
        </w:rPr>
      </w:pPr>
      <w:r>
        <w:rPr>
          <w:rFonts w:ascii="Times New Roman" w:hAnsi="Times New Roman"/>
          <w:color w:val="000000" w:themeColor="text1"/>
          <w:sz w:val="24"/>
        </w:rPr>
        <w:t>安装</w:t>
      </w:r>
      <w:proofErr w:type="spellStart"/>
      <w:r>
        <w:rPr>
          <w:rFonts w:ascii="Times New Roman" w:hAnsi="Times New Roman"/>
          <w:color w:val="000000" w:themeColor="text1"/>
          <w:sz w:val="24"/>
        </w:rPr>
        <w:t>labelme</w:t>
      </w:r>
      <w:proofErr w:type="spellEnd"/>
      <w:r>
        <w:rPr>
          <w:rFonts w:ascii="Times New Roman" w:hAnsi="Times New Roman"/>
          <w:color w:val="000000" w:themeColor="text1"/>
          <w:sz w:val="24"/>
        </w:rPr>
        <w:t>需要先安装</w:t>
      </w:r>
      <w:r>
        <w:rPr>
          <w:rFonts w:ascii="Times New Roman" w:hAnsi="Times New Roman"/>
          <w:color w:val="000000" w:themeColor="text1"/>
          <w:sz w:val="24"/>
        </w:rPr>
        <w:t xml:space="preserve"> Python </w:t>
      </w:r>
      <w:r>
        <w:rPr>
          <w:rFonts w:ascii="Times New Roman" w:hAnsi="Times New Roman"/>
          <w:color w:val="000000" w:themeColor="text1"/>
          <w:sz w:val="24"/>
        </w:rPr>
        <w:t>的集成环境</w:t>
      </w:r>
      <w:r>
        <w:rPr>
          <w:rFonts w:ascii="Times New Roman" w:hAnsi="Times New Roman"/>
          <w:color w:val="000000" w:themeColor="text1"/>
          <w:sz w:val="24"/>
        </w:rPr>
        <w:t xml:space="preserve"> </w:t>
      </w:r>
      <w:hyperlink r:id="rId148" w:tgtFrame="https://blog.csdn.net/weixin_52127098/article/details/_blank" w:history="1">
        <w:r>
          <w:rPr>
            <w:rFonts w:ascii="Times New Roman" w:hAnsi="Times New Roman"/>
            <w:color w:val="000000" w:themeColor="text1"/>
            <w:sz w:val="24"/>
          </w:rPr>
          <w:t>A</w:t>
        </w:r>
        <w:r>
          <w:rPr>
            <w:rStyle w:val="ac"/>
            <w:rFonts w:ascii="Times New Roman" w:hAnsi="Times New Roman"/>
            <w:color w:val="000000" w:themeColor="text1"/>
            <w:sz w:val="24"/>
            <w:u w:val="none"/>
          </w:rPr>
          <w:t>naconda</w:t>
        </w:r>
      </w:hyperlink>
      <w:r>
        <w:rPr>
          <w:rFonts w:ascii="Times New Roman" w:hAnsi="Times New Roman"/>
          <w:color w:val="000000" w:themeColor="text1"/>
          <w:sz w:val="24"/>
        </w:rPr>
        <w:t>。</w:t>
      </w:r>
      <w:r>
        <w:rPr>
          <w:rFonts w:ascii="Times New Roman" w:hAnsi="Times New Roman"/>
          <w:color w:val="000000" w:themeColor="text1"/>
          <w:sz w:val="24"/>
        </w:rPr>
        <w:fldChar w:fldCharType="begin"/>
      </w:r>
      <w:r>
        <w:rPr>
          <w:rFonts w:ascii="Times New Roman" w:hAnsi="Times New Roman"/>
          <w:color w:val="000000" w:themeColor="text1"/>
          <w:sz w:val="24"/>
        </w:rPr>
        <w:instrText xml:space="preserve"> HYPERLINK "https://so.csdn.net/so/search?q=Anaconda&amp;spm=1001.2101.3001.7020" \t "https://blog.csdn.net/ITLearnHall/article/details/_blank" </w:instrText>
      </w:r>
      <w:r>
        <w:rPr>
          <w:rFonts w:ascii="Times New Roman" w:hAnsi="Times New Roman"/>
          <w:color w:val="000000" w:themeColor="text1"/>
          <w:sz w:val="24"/>
        </w:rPr>
        <w:fldChar w:fldCharType="separate"/>
      </w:r>
      <w:r>
        <w:rPr>
          <w:rStyle w:val="ac"/>
          <w:rFonts w:ascii="Times New Roman" w:hAnsi="Times New Roman"/>
          <w:color w:val="000000" w:themeColor="text1"/>
          <w:sz w:val="24"/>
          <w:u w:val="none"/>
        </w:rPr>
        <w:t>Anaconda</w:t>
      </w:r>
      <w:r>
        <w:rPr>
          <w:rFonts w:ascii="Times New Roman" w:hAnsi="Times New Roman"/>
          <w:color w:val="000000" w:themeColor="text1"/>
          <w:sz w:val="24"/>
        </w:rPr>
        <w:fldChar w:fldCharType="end"/>
      </w:r>
      <w:r>
        <w:rPr>
          <w:rFonts w:ascii="Times New Roman" w:hAnsi="Times New Roman"/>
          <w:color w:val="000000" w:themeColor="text1"/>
          <w:sz w:val="24"/>
        </w:rPr>
        <w:t>指的是一个开源的</w:t>
      </w:r>
      <w:r>
        <w:rPr>
          <w:rFonts w:ascii="Times New Roman" w:hAnsi="Times New Roman"/>
          <w:color w:val="000000" w:themeColor="text1"/>
          <w:sz w:val="24"/>
        </w:rPr>
        <w:t>Python</w:t>
      </w:r>
      <w:r>
        <w:rPr>
          <w:rFonts w:ascii="Times New Roman" w:hAnsi="Times New Roman"/>
          <w:color w:val="000000" w:themeColor="text1"/>
          <w:sz w:val="24"/>
        </w:rPr>
        <w:t>发行版本，其包含了</w:t>
      </w:r>
      <w:proofErr w:type="spellStart"/>
      <w:r>
        <w:rPr>
          <w:rFonts w:ascii="Times New Roman" w:hAnsi="Times New Roman"/>
          <w:color w:val="000000" w:themeColor="text1"/>
          <w:sz w:val="24"/>
        </w:rPr>
        <w:t>conda</w:t>
      </w:r>
      <w:proofErr w:type="spellEnd"/>
      <w:r>
        <w:rPr>
          <w:rFonts w:ascii="Times New Roman" w:hAnsi="Times New Roman"/>
          <w:color w:val="000000" w:themeColor="text1"/>
          <w:sz w:val="24"/>
        </w:rPr>
        <w:t>、</w:t>
      </w:r>
      <w:r>
        <w:rPr>
          <w:rFonts w:ascii="Times New Roman" w:hAnsi="Times New Roman"/>
          <w:color w:val="000000" w:themeColor="text1"/>
          <w:sz w:val="24"/>
        </w:rPr>
        <w:t>Python</w:t>
      </w:r>
      <w:r>
        <w:rPr>
          <w:rFonts w:ascii="Times New Roman" w:hAnsi="Times New Roman"/>
          <w:color w:val="000000" w:themeColor="text1"/>
          <w:sz w:val="24"/>
        </w:rPr>
        <w:t>等</w:t>
      </w:r>
      <w:r>
        <w:rPr>
          <w:rFonts w:ascii="Times New Roman" w:hAnsi="Times New Roman"/>
          <w:color w:val="000000" w:themeColor="text1"/>
          <w:sz w:val="24"/>
        </w:rPr>
        <w:t>180</w:t>
      </w:r>
      <w:r>
        <w:rPr>
          <w:rFonts w:ascii="Times New Roman" w:hAnsi="Times New Roman"/>
          <w:color w:val="000000" w:themeColor="text1"/>
          <w:sz w:val="24"/>
        </w:rPr>
        <w:t>多个</w:t>
      </w:r>
      <w:proofErr w:type="gramStart"/>
      <w:r>
        <w:rPr>
          <w:rFonts w:ascii="Times New Roman" w:hAnsi="Times New Roman"/>
          <w:color w:val="000000" w:themeColor="text1"/>
          <w:sz w:val="24"/>
        </w:rPr>
        <w:t>科学包</w:t>
      </w:r>
      <w:proofErr w:type="gramEnd"/>
      <w:r>
        <w:rPr>
          <w:rFonts w:ascii="Times New Roman" w:hAnsi="Times New Roman"/>
          <w:color w:val="000000" w:themeColor="text1"/>
          <w:sz w:val="24"/>
        </w:rPr>
        <w:t>及其依赖项。</w:t>
      </w:r>
      <w:r>
        <w:rPr>
          <w:rFonts w:ascii="Times New Roman" w:hAnsi="Times New Roman"/>
          <w:color w:val="000000" w:themeColor="text1"/>
          <w:sz w:val="24"/>
        </w:rPr>
        <w:fldChar w:fldCharType="begin"/>
      </w:r>
      <w:r>
        <w:rPr>
          <w:rFonts w:ascii="Times New Roman" w:hAnsi="Times New Roman"/>
          <w:color w:val="000000" w:themeColor="text1"/>
          <w:sz w:val="24"/>
        </w:rPr>
        <w:instrText xml:space="preserve"> HYPERLINK "https://so.csdn.net/so/search?q=anaconda&amp;sp</w:instrText>
      </w:r>
      <w:r>
        <w:rPr>
          <w:rFonts w:ascii="Times New Roman" w:hAnsi="Times New Roman"/>
          <w:color w:val="000000" w:themeColor="text1"/>
          <w:sz w:val="24"/>
        </w:rPr>
        <w:instrText xml:space="preserve">m=1001.2101.3001.7020" \t "https://blog.csdn.net/weixin_52127098/article/details/_blank" </w:instrText>
      </w:r>
      <w:r>
        <w:rPr>
          <w:rFonts w:ascii="Times New Roman" w:hAnsi="Times New Roman"/>
          <w:color w:val="000000" w:themeColor="text1"/>
          <w:sz w:val="24"/>
        </w:rPr>
        <w:fldChar w:fldCharType="separate"/>
      </w:r>
      <w:r>
        <w:rPr>
          <w:rFonts w:ascii="Times New Roman" w:hAnsi="Times New Roman"/>
          <w:color w:val="000000" w:themeColor="text1"/>
          <w:sz w:val="24"/>
        </w:rPr>
        <w:t>A</w:t>
      </w:r>
      <w:r>
        <w:rPr>
          <w:rStyle w:val="ac"/>
          <w:rFonts w:ascii="Times New Roman" w:hAnsi="Times New Roman"/>
          <w:color w:val="000000" w:themeColor="text1"/>
          <w:sz w:val="24"/>
          <w:u w:val="none"/>
        </w:rPr>
        <w:t>naconda</w:t>
      </w:r>
      <w:r>
        <w:rPr>
          <w:rFonts w:ascii="Times New Roman" w:hAnsi="Times New Roman"/>
          <w:color w:val="000000" w:themeColor="text1"/>
          <w:sz w:val="24"/>
        </w:rPr>
        <w:fldChar w:fldCharType="end"/>
      </w:r>
      <w:r>
        <w:rPr>
          <w:rFonts w:ascii="Times New Roman" w:hAnsi="Times New Roman"/>
          <w:color w:val="000000" w:themeColor="text1"/>
          <w:sz w:val="24"/>
        </w:rPr>
        <w:t>安装步骤具体如下：</w:t>
      </w:r>
    </w:p>
    <w:p w14:paraId="01D2348D" w14:textId="77777777" w:rsidR="00CC2512" w:rsidRDefault="00705C2B">
      <w:pPr>
        <w:spacing w:line="360" w:lineRule="auto"/>
        <w:ind w:firstLineChars="200" w:firstLine="480"/>
        <w:jc w:val="left"/>
        <w:rPr>
          <w:rFonts w:ascii="Times New Roman" w:hAnsi="Times New Roman"/>
          <w:sz w:val="24"/>
        </w:rPr>
      </w:pPr>
      <w:r>
        <w:rPr>
          <w:rFonts w:ascii="Times New Roman" w:hAnsi="Times New Roman"/>
          <w:sz w:val="24"/>
        </w:rPr>
        <w:t>下载地址</w:t>
      </w:r>
      <w:r>
        <w:t>：</w:t>
      </w:r>
      <w:hyperlink r:id="rId149" w:history="1">
        <w:r>
          <w:t>https://www.anaconda.com/</w:t>
        </w:r>
      </w:hyperlink>
    </w:p>
    <w:p w14:paraId="7836B9E5" w14:textId="77777777" w:rsidR="00CC2512" w:rsidRDefault="00705C2B">
      <w:pPr>
        <w:spacing w:line="360" w:lineRule="auto"/>
        <w:ind w:firstLineChars="200" w:firstLine="480"/>
        <w:jc w:val="left"/>
        <w:rPr>
          <w:rFonts w:ascii="Times New Roman" w:hAnsi="Times New Roman"/>
          <w:color w:val="000000" w:themeColor="text1"/>
          <w:sz w:val="24"/>
        </w:rPr>
      </w:pPr>
      <w:r>
        <w:rPr>
          <w:rFonts w:ascii="Times New Roman" w:hAnsi="Times New Roman"/>
          <w:color w:val="000000" w:themeColor="text1"/>
          <w:sz w:val="24"/>
        </w:rPr>
        <w:t>进</w:t>
      </w:r>
      <w:proofErr w:type="gramStart"/>
      <w:r>
        <w:rPr>
          <w:rFonts w:ascii="Times New Roman" w:hAnsi="Times New Roman"/>
          <w:color w:val="000000" w:themeColor="text1"/>
          <w:sz w:val="24"/>
        </w:rPr>
        <w:t>入官网</w:t>
      </w:r>
      <w:proofErr w:type="gramEnd"/>
      <w:r>
        <w:rPr>
          <w:rFonts w:ascii="Times New Roman" w:hAnsi="Times New Roman"/>
          <w:color w:val="000000" w:themeColor="text1"/>
          <w:sz w:val="24"/>
        </w:rPr>
        <w:t>后如图</w:t>
      </w:r>
      <w:r>
        <w:rPr>
          <w:rFonts w:ascii="Times New Roman" w:hAnsi="Times New Roman" w:hint="eastAsia"/>
          <w:color w:val="000000" w:themeColor="text1"/>
          <w:sz w:val="24"/>
        </w:rPr>
        <w:t>5-1</w:t>
      </w:r>
      <w:r>
        <w:rPr>
          <w:rFonts w:ascii="Times New Roman" w:hAnsi="Times New Roman"/>
          <w:color w:val="000000" w:themeColor="text1"/>
          <w:sz w:val="24"/>
        </w:rPr>
        <w:t>所示，点击</w:t>
      </w:r>
      <w:r>
        <w:rPr>
          <w:rFonts w:ascii="Times New Roman" w:hAnsi="Times New Roman"/>
          <w:color w:val="000000" w:themeColor="text1"/>
          <w:sz w:val="24"/>
        </w:rPr>
        <w:t>Download</w:t>
      </w:r>
      <w:r>
        <w:rPr>
          <w:rFonts w:ascii="Times New Roman" w:hAnsi="Times New Roman"/>
          <w:color w:val="000000" w:themeColor="text1"/>
          <w:sz w:val="24"/>
        </w:rPr>
        <w:t>即可开始下载</w:t>
      </w:r>
      <w:r>
        <w:rPr>
          <w:rFonts w:ascii="Times New Roman" w:hAnsi="Times New Roman" w:hint="eastAsia"/>
          <w:color w:val="000000" w:themeColor="text1"/>
          <w:sz w:val="24"/>
        </w:rPr>
        <w:t>，</w:t>
      </w:r>
      <w:r>
        <w:rPr>
          <w:rFonts w:ascii="Times New Roman" w:hAnsi="Times New Roman"/>
          <w:color w:val="000000" w:themeColor="text1"/>
          <w:sz w:val="24"/>
        </w:rPr>
        <w:t>下载完成后得到</w:t>
      </w:r>
      <w:r>
        <w:rPr>
          <w:rFonts w:ascii="Times New Roman" w:hAnsi="Times New Roman"/>
          <w:color w:val="000000" w:themeColor="text1"/>
          <w:sz w:val="24"/>
        </w:rPr>
        <w:t>exe</w:t>
      </w:r>
      <w:r>
        <w:rPr>
          <w:rFonts w:ascii="Times New Roman" w:hAnsi="Times New Roman"/>
          <w:color w:val="000000" w:themeColor="text1"/>
          <w:sz w:val="24"/>
        </w:rPr>
        <w:t>文件，双击即可开始安装（一般下载完成后会自动打开安装界面无需点击</w:t>
      </w:r>
      <w:r>
        <w:rPr>
          <w:rFonts w:ascii="Times New Roman" w:hAnsi="Times New Roman"/>
          <w:color w:val="000000" w:themeColor="text1"/>
          <w:sz w:val="24"/>
        </w:rPr>
        <w:t>exe</w:t>
      </w:r>
      <w:r>
        <w:rPr>
          <w:rFonts w:ascii="Times New Roman" w:hAnsi="Times New Roman"/>
          <w:color w:val="000000" w:themeColor="text1"/>
          <w:sz w:val="24"/>
        </w:rPr>
        <w:t>文件，若没有自动打开安装页面再点击</w:t>
      </w:r>
      <w:r>
        <w:rPr>
          <w:rFonts w:ascii="Times New Roman" w:hAnsi="Times New Roman" w:hint="eastAsia"/>
          <w:color w:val="000000" w:themeColor="text1"/>
          <w:sz w:val="24"/>
        </w:rPr>
        <w:t>下载的</w:t>
      </w:r>
      <w:r>
        <w:rPr>
          <w:rFonts w:ascii="Times New Roman" w:hAnsi="Times New Roman"/>
          <w:color w:val="000000" w:themeColor="text1"/>
          <w:sz w:val="24"/>
        </w:rPr>
        <w:t>exe</w:t>
      </w:r>
      <w:r>
        <w:rPr>
          <w:rFonts w:ascii="Times New Roman" w:hAnsi="Times New Roman"/>
          <w:color w:val="000000" w:themeColor="text1"/>
          <w:sz w:val="24"/>
        </w:rPr>
        <w:t>文件）</w:t>
      </w:r>
      <w:r>
        <w:rPr>
          <w:rFonts w:ascii="Times New Roman" w:hAnsi="Times New Roman" w:hint="eastAsia"/>
          <w:color w:val="000000" w:themeColor="text1"/>
          <w:sz w:val="24"/>
        </w:rPr>
        <w:t>。如图</w:t>
      </w:r>
      <w:r>
        <w:rPr>
          <w:rFonts w:ascii="Times New Roman" w:hAnsi="Times New Roman" w:hint="eastAsia"/>
          <w:color w:val="000000" w:themeColor="text1"/>
          <w:sz w:val="24"/>
        </w:rPr>
        <w:t>5-2</w:t>
      </w:r>
      <w:r>
        <w:rPr>
          <w:rFonts w:ascii="Times New Roman" w:hAnsi="Times New Roman" w:hint="eastAsia"/>
          <w:color w:val="000000" w:themeColor="text1"/>
          <w:sz w:val="24"/>
        </w:rPr>
        <w:t>（</w:t>
      </w:r>
      <w:r>
        <w:rPr>
          <w:rFonts w:ascii="Times New Roman" w:hAnsi="Times New Roman" w:hint="eastAsia"/>
          <w:color w:val="000000" w:themeColor="text1"/>
          <w:sz w:val="24"/>
        </w:rPr>
        <w:t>a</w:t>
      </w:r>
      <w:r>
        <w:rPr>
          <w:rFonts w:ascii="Times New Roman" w:hAnsi="Times New Roman" w:hint="eastAsia"/>
          <w:color w:val="000000" w:themeColor="text1"/>
          <w:sz w:val="24"/>
        </w:rPr>
        <w:t>）</w:t>
      </w:r>
      <w:r>
        <w:rPr>
          <w:rFonts w:ascii="Times New Roman" w:hAnsi="Times New Roman" w:hint="eastAsia"/>
          <w:color w:val="000000" w:themeColor="text1"/>
          <w:sz w:val="24"/>
        </w:rPr>
        <w:t>~</w:t>
      </w:r>
      <w:r>
        <w:rPr>
          <w:rFonts w:ascii="Times New Roman" w:hAnsi="Times New Roman" w:hint="eastAsia"/>
          <w:color w:val="000000" w:themeColor="text1"/>
          <w:sz w:val="24"/>
        </w:rPr>
        <w:t>（</w:t>
      </w:r>
      <w:r>
        <w:rPr>
          <w:rFonts w:ascii="Times New Roman" w:hAnsi="Times New Roman" w:hint="eastAsia"/>
          <w:color w:val="000000" w:themeColor="text1"/>
          <w:sz w:val="24"/>
        </w:rPr>
        <w:t>h</w:t>
      </w:r>
      <w:r>
        <w:rPr>
          <w:rFonts w:ascii="Times New Roman" w:hAnsi="Times New Roman" w:hint="eastAsia"/>
          <w:color w:val="000000" w:themeColor="text1"/>
          <w:sz w:val="24"/>
        </w:rPr>
        <w:t>）所示，</w:t>
      </w:r>
      <w:r>
        <w:rPr>
          <w:rFonts w:ascii="Times New Roman" w:hAnsi="Times New Roman"/>
          <w:color w:val="000000" w:themeColor="text1"/>
          <w:sz w:val="24"/>
        </w:rPr>
        <w:t>点击</w:t>
      </w:r>
      <w:r>
        <w:rPr>
          <w:rFonts w:ascii="Times New Roman" w:hAnsi="Times New Roman"/>
          <w:color w:val="000000" w:themeColor="text1"/>
          <w:sz w:val="24"/>
        </w:rPr>
        <w:t>I Agree</w:t>
      </w:r>
      <w:r>
        <w:rPr>
          <w:rFonts w:ascii="Times New Roman" w:hAnsi="Times New Roman" w:hint="eastAsia"/>
          <w:color w:val="000000" w:themeColor="text1"/>
          <w:sz w:val="24"/>
        </w:rPr>
        <w:t>；</w:t>
      </w:r>
      <w:r>
        <w:rPr>
          <w:rFonts w:ascii="Times New Roman" w:hAnsi="Times New Roman"/>
          <w:color w:val="000000" w:themeColor="text1"/>
          <w:sz w:val="24"/>
        </w:rPr>
        <w:t>选择</w:t>
      </w:r>
      <w:r>
        <w:rPr>
          <w:rFonts w:ascii="Times New Roman" w:hAnsi="Times New Roman"/>
          <w:color w:val="000000" w:themeColor="text1"/>
          <w:sz w:val="24"/>
        </w:rPr>
        <w:t>All Users</w:t>
      </w:r>
      <w:r>
        <w:rPr>
          <w:rFonts w:ascii="Times New Roman" w:hAnsi="Times New Roman"/>
          <w:color w:val="000000" w:themeColor="text1"/>
          <w:sz w:val="24"/>
        </w:rPr>
        <w:t>（所有用户均可用，万一以后就用到了呢）之后点击</w:t>
      </w:r>
      <w:r>
        <w:rPr>
          <w:rFonts w:ascii="Times New Roman" w:hAnsi="Times New Roman"/>
          <w:color w:val="000000" w:themeColor="text1"/>
          <w:sz w:val="24"/>
        </w:rPr>
        <w:t>Next</w:t>
      </w:r>
      <w:r>
        <w:rPr>
          <w:rFonts w:ascii="Times New Roman" w:hAnsi="Times New Roman" w:hint="eastAsia"/>
          <w:color w:val="000000" w:themeColor="text1"/>
          <w:sz w:val="24"/>
        </w:rPr>
        <w:t>；选择自己该软件要安装的位置</w:t>
      </w:r>
      <w:r>
        <w:rPr>
          <w:rFonts w:ascii="Times New Roman" w:hAnsi="Times New Roman"/>
          <w:color w:val="000000" w:themeColor="text1"/>
          <w:sz w:val="24"/>
        </w:rPr>
        <w:t>（注意安装路径不要包含汉字并且尽量不要包含空格）尽量不要装入系统盘，系统盘的空间资源太宝贵了</w:t>
      </w:r>
      <w:r>
        <w:rPr>
          <w:rFonts w:ascii="Times New Roman" w:hAnsi="Times New Roman" w:hint="eastAsia"/>
          <w:color w:val="000000" w:themeColor="text1"/>
          <w:sz w:val="24"/>
        </w:rPr>
        <w:t>，</w:t>
      </w:r>
      <w:r>
        <w:rPr>
          <w:rFonts w:ascii="Times New Roman" w:hAnsi="Times New Roman" w:hint="eastAsia"/>
          <w:color w:val="000000" w:themeColor="text1"/>
          <w:sz w:val="24"/>
        </w:rPr>
        <w:t>点击</w:t>
      </w:r>
      <w:r>
        <w:rPr>
          <w:rFonts w:ascii="Times New Roman" w:hAnsi="Times New Roman" w:hint="eastAsia"/>
          <w:color w:val="000000" w:themeColor="text1"/>
          <w:sz w:val="24"/>
        </w:rPr>
        <w:t>Next</w:t>
      </w:r>
      <w:r>
        <w:rPr>
          <w:rFonts w:ascii="Times New Roman" w:hAnsi="Times New Roman" w:hint="eastAsia"/>
          <w:color w:val="000000" w:themeColor="text1"/>
          <w:sz w:val="24"/>
        </w:rPr>
        <w:t>；</w:t>
      </w:r>
      <w:r>
        <w:rPr>
          <w:rFonts w:ascii="Times New Roman" w:hAnsi="Times New Roman"/>
          <w:color w:val="000000" w:themeColor="text1"/>
          <w:sz w:val="24"/>
        </w:rPr>
        <w:t>两个框框均打勾之后点击</w:t>
      </w:r>
      <w:r>
        <w:rPr>
          <w:rFonts w:ascii="Times New Roman" w:hAnsi="Times New Roman"/>
          <w:color w:val="000000" w:themeColor="text1"/>
          <w:sz w:val="24"/>
        </w:rPr>
        <w:t>Install</w:t>
      </w:r>
      <w:r>
        <w:rPr>
          <w:rFonts w:ascii="Times New Roman" w:hAnsi="Times New Roman" w:hint="eastAsia"/>
          <w:color w:val="000000" w:themeColor="text1"/>
          <w:sz w:val="24"/>
        </w:rPr>
        <w:t>，</w:t>
      </w:r>
      <w:r>
        <w:rPr>
          <w:rFonts w:ascii="Times New Roman" w:hAnsi="Times New Roman"/>
          <w:color w:val="000000" w:themeColor="text1"/>
          <w:sz w:val="24"/>
        </w:rPr>
        <w:t>等待稍许</w:t>
      </w:r>
      <w:r>
        <w:rPr>
          <w:rFonts w:ascii="Times New Roman" w:hAnsi="Times New Roman" w:hint="eastAsia"/>
          <w:color w:val="000000" w:themeColor="text1"/>
          <w:sz w:val="24"/>
        </w:rPr>
        <w:t>，</w:t>
      </w:r>
      <w:r>
        <w:rPr>
          <w:rFonts w:ascii="Times New Roman" w:hAnsi="Times New Roman"/>
          <w:color w:val="000000" w:themeColor="text1"/>
          <w:sz w:val="24"/>
        </w:rPr>
        <w:t>点击</w:t>
      </w:r>
      <w:r>
        <w:rPr>
          <w:rFonts w:ascii="Times New Roman" w:hAnsi="Times New Roman"/>
          <w:color w:val="000000" w:themeColor="text1"/>
          <w:sz w:val="24"/>
        </w:rPr>
        <w:t>Next</w:t>
      </w:r>
      <w:r>
        <w:rPr>
          <w:rFonts w:ascii="Times New Roman" w:hAnsi="Times New Roman" w:hint="eastAsia"/>
          <w:color w:val="000000" w:themeColor="text1"/>
          <w:sz w:val="24"/>
        </w:rPr>
        <w:t>；如图</w:t>
      </w:r>
      <w:r>
        <w:rPr>
          <w:rFonts w:ascii="Times New Roman" w:hAnsi="Times New Roman" w:hint="eastAsia"/>
          <w:color w:val="000000" w:themeColor="text1"/>
          <w:sz w:val="24"/>
        </w:rPr>
        <w:t>5-2</w:t>
      </w:r>
      <w:r>
        <w:rPr>
          <w:rFonts w:ascii="Times New Roman" w:hAnsi="Times New Roman" w:hint="eastAsia"/>
          <w:color w:val="000000" w:themeColor="text1"/>
          <w:sz w:val="24"/>
        </w:rPr>
        <w:t>（</w:t>
      </w:r>
      <w:r>
        <w:rPr>
          <w:rFonts w:ascii="Times New Roman" w:hAnsi="Times New Roman" w:hint="eastAsia"/>
          <w:color w:val="000000" w:themeColor="text1"/>
          <w:sz w:val="24"/>
        </w:rPr>
        <w:t>f</w:t>
      </w:r>
      <w:r>
        <w:rPr>
          <w:rFonts w:ascii="Times New Roman" w:hAnsi="Times New Roman" w:hint="eastAsia"/>
          <w:color w:val="000000" w:themeColor="text1"/>
          <w:sz w:val="24"/>
        </w:rPr>
        <w:t>）所示，点击</w:t>
      </w:r>
      <w:r>
        <w:rPr>
          <w:rFonts w:ascii="Times New Roman" w:hAnsi="Times New Roman" w:hint="eastAsia"/>
          <w:color w:val="000000" w:themeColor="text1"/>
          <w:sz w:val="24"/>
        </w:rPr>
        <w:t>Next</w:t>
      </w:r>
      <w:r>
        <w:rPr>
          <w:rFonts w:ascii="Times New Roman" w:hAnsi="Times New Roman" w:hint="eastAsia"/>
          <w:color w:val="000000" w:themeColor="text1"/>
          <w:sz w:val="24"/>
        </w:rPr>
        <w:t>；如图</w:t>
      </w:r>
      <w:r>
        <w:rPr>
          <w:rFonts w:ascii="Times New Roman" w:hAnsi="Times New Roman" w:hint="eastAsia"/>
          <w:color w:val="000000" w:themeColor="text1"/>
          <w:sz w:val="24"/>
        </w:rPr>
        <w:t>5-2</w:t>
      </w:r>
      <w:r>
        <w:rPr>
          <w:rFonts w:ascii="Times New Roman" w:hAnsi="Times New Roman" w:hint="eastAsia"/>
          <w:color w:val="000000" w:themeColor="text1"/>
          <w:sz w:val="24"/>
        </w:rPr>
        <w:t>（</w:t>
      </w:r>
      <w:r>
        <w:rPr>
          <w:rFonts w:ascii="Times New Roman" w:hAnsi="Times New Roman" w:hint="eastAsia"/>
          <w:color w:val="000000" w:themeColor="text1"/>
          <w:sz w:val="24"/>
        </w:rPr>
        <w:t>g</w:t>
      </w:r>
      <w:r>
        <w:rPr>
          <w:rFonts w:ascii="Times New Roman" w:hAnsi="Times New Roman" w:hint="eastAsia"/>
          <w:color w:val="000000" w:themeColor="text1"/>
          <w:sz w:val="24"/>
        </w:rPr>
        <w:t>）所示，此</w:t>
      </w:r>
      <w:proofErr w:type="spellStart"/>
      <w:r>
        <w:rPr>
          <w:rFonts w:ascii="Times New Roman" w:hAnsi="Times New Roman" w:hint="eastAsia"/>
          <w:color w:val="000000" w:themeColor="text1"/>
          <w:sz w:val="24"/>
        </w:rPr>
        <w:t>P</w:t>
      </w:r>
      <w:r>
        <w:rPr>
          <w:rFonts w:ascii="Times New Roman" w:hAnsi="Times New Roman"/>
          <w:color w:val="000000" w:themeColor="text1"/>
          <w:sz w:val="24"/>
        </w:rPr>
        <w:t>ycharm</w:t>
      </w:r>
      <w:proofErr w:type="spellEnd"/>
      <w:r>
        <w:rPr>
          <w:rFonts w:ascii="Times New Roman" w:hAnsi="Times New Roman"/>
          <w:color w:val="000000" w:themeColor="text1"/>
          <w:sz w:val="24"/>
        </w:rPr>
        <w:t>的推广，如果有需要的可以点击如图所示链接，当然</w:t>
      </w:r>
      <w:proofErr w:type="spellStart"/>
      <w:r>
        <w:rPr>
          <w:rFonts w:ascii="Times New Roman" w:hAnsi="Times New Roman"/>
          <w:color w:val="000000" w:themeColor="text1"/>
          <w:sz w:val="24"/>
        </w:rPr>
        <w:t>pycharm</w:t>
      </w:r>
      <w:proofErr w:type="spellEnd"/>
      <w:r>
        <w:rPr>
          <w:rFonts w:ascii="Times New Roman" w:hAnsi="Times New Roman"/>
          <w:color w:val="000000" w:themeColor="text1"/>
          <w:sz w:val="24"/>
        </w:rPr>
        <w:t>也可自行下载</w:t>
      </w:r>
      <w:r>
        <w:rPr>
          <w:rFonts w:ascii="Times New Roman" w:hAnsi="Times New Roman" w:hint="eastAsia"/>
          <w:color w:val="000000" w:themeColor="text1"/>
          <w:sz w:val="24"/>
        </w:rPr>
        <w:t>安装（详细参见</w:t>
      </w:r>
      <w:r>
        <w:rPr>
          <w:rFonts w:ascii="Times New Roman" w:hAnsi="Times New Roman" w:hint="eastAsia"/>
          <w:color w:val="000000" w:themeColor="text1"/>
          <w:sz w:val="24"/>
        </w:rPr>
        <w:fldChar w:fldCharType="begin"/>
      </w:r>
      <w:r>
        <w:rPr>
          <w:rFonts w:ascii="Times New Roman" w:hAnsi="Times New Roman" w:hint="eastAsia"/>
          <w:color w:val="000000" w:themeColor="text1"/>
          <w:sz w:val="24"/>
        </w:rPr>
        <w:instrText xml:space="preserve"> HYPERLINK \l "_4.2.3PyCharm</w:instrText>
      </w:r>
      <w:r>
        <w:rPr>
          <w:rFonts w:ascii="Times New Roman" w:hAnsi="Times New Roman" w:hint="eastAsia"/>
          <w:color w:val="000000" w:themeColor="text1"/>
          <w:sz w:val="24"/>
        </w:rPr>
        <w:instrText>安装与创建工程</w:instrText>
      </w:r>
      <w:r>
        <w:rPr>
          <w:rFonts w:ascii="Times New Roman" w:hAnsi="Times New Roman" w:hint="eastAsia"/>
          <w:color w:val="000000" w:themeColor="text1"/>
          <w:sz w:val="24"/>
        </w:rPr>
        <w:instrText xml:space="preserve">" </w:instrText>
      </w:r>
      <w:r>
        <w:rPr>
          <w:rFonts w:ascii="Times New Roman" w:hAnsi="Times New Roman" w:hint="eastAsia"/>
          <w:color w:val="000000" w:themeColor="text1"/>
          <w:sz w:val="24"/>
        </w:rPr>
        <w:fldChar w:fldCharType="separate"/>
      </w:r>
      <w:r>
        <w:rPr>
          <w:rStyle w:val="ac"/>
          <w:rFonts w:ascii="Times New Roman" w:hAnsi="Times New Roman" w:hint="eastAsia"/>
          <w:color w:val="000000" w:themeColor="text1"/>
          <w:sz w:val="24"/>
        </w:rPr>
        <w:t>4.2.3</w:t>
      </w:r>
      <w:r>
        <w:rPr>
          <w:rFonts w:ascii="Times New Roman" w:hAnsi="Times New Roman" w:hint="eastAsia"/>
          <w:color w:val="000000" w:themeColor="text1"/>
          <w:sz w:val="24"/>
        </w:rPr>
        <w:fldChar w:fldCharType="end"/>
      </w:r>
      <w:r>
        <w:rPr>
          <w:rFonts w:ascii="Times New Roman" w:hAnsi="Times New Roman" w:hint="eastAsia"/>
          <w:color w:val="000000" w:themeColor="text1"/>
          <w:sz w:val="24"/>
        </w:rPr>
        <w:t>）</w:t>
      </w:r>
      <w:r>
        <w:rPr>
          <w:rFonts w:ascii="Times New Roman" w:hAnsi="Times New Roman"/>
          <w:color w:val="000000" w:themeColor="text1"/>
          <w:sz w:val="24"/>
        </w:rPr>
        <w:t>，点击</w:t>
      </w:r>
      <w:r>
        <w:rPr>
          <w:rFonts w:ascii="Times New Roman" w:hAnsi="Times New Roman"/>
          <w:color w:val="000000" w:themeColor="text1"/>
          <w:sz w:val="24"/>
        </w:rPr>
        <w:t>Next</w:t>
      </w:r>
      <w:r>
        <w:rPr>
          <w:rFonts w:ascii="Times New Roman" w:hAnsi="Times New Roman" w:hint="eastAsia"/>
          <w:color w:val="000000" w:themeColor="text1"/>
          <w:sz w:val="24"/>
        </w:rPr>
        <w:t>。</w:t>
      </w:r>
      <w:r>
        <w:rPr>
          <w:rFonts w:ascii="Times New Roman" w:hAnsi="Times New Roman"/>
          <w:color w:val="000000" w:themeColor="text1"/>
          <w:sz w:val="24"/>
        </w:rPr>
        <w:t>测试</w:t>
      </w:r>
      <w:r>
        <w:rPr>
          <w:rFonts w:ascii="Times New Roman" w:hAnsi="Times New Roman"/>
          <w:color w:val="000000" w:themeColor="text1"/>
          <w:sz w:val="24"/>
        </w:rPr>
        <w:t>Anaconda</w:t>
      </w:r>
      <w:r>
        <w:rPr>
          <w:rFonts w:ascii="Times New Roman" w:hAnsi="Times New Roman"/>
          <w:color w:val="000000" w:themeColor="text1"/>
          <w:sz w:val="24"/>
        </w:rPr>
        <w:t>是否安装配置成功</w:t>
      </w:r>
      <w:r>
        <w:rPr>
          <w:rFonts w:ascii="Times New Roman" w:hAnsi="Times New Roman" w:hint="eastAsia"/>
          <w:color w:val="000000" w:themeColor="text1"/>
          <w:sz w:val="24"/>
        </w:rPr>
        <w:t>，</w:t>
      </w:r>
      <w:r>
        <w:rPr>
          <w:rFonts w:ascii="Times New Roman" w:hAnsi="Times New Roman" w:hint="eastAsia"/>
          <w:color w:val="000000" w:themeColor="text1"/>
          <w:sz w:val="24"/>
        </w:rPr>
        <w:t>如图</w:t>
      </w:r>
      <w:r>
        <w:rPr>
          <w:rFonts w:ascii="Times New Roman" w:hAnsi="Times New Roman" w:hint="eastAsia"/>
          <w:color w:val="000000" w:themeColor="text1"/>
          <w:sz w:val="24"/>
        </w:rPr>
        <w:t>5-3</w:t>
      </w:r>
      <w:r>
        <w:rPr>
          <w:rFonts w:ascii="Times New Roman" w:hAnsi="Times New Roman" w:hint="eastAsia"/>
          <w:color w:val="000000" w:themeColor="text1"/>
          <w:sz w:val="24"/>
        </w:rPr>
        <w:t>（</w:t>
      </w:r>
      <w:r>
        <w:rPr>
          <w:rFonts w:ascii="Times New Roman" w:hAnsi="Times New Roman" w:hint="eastAsia"/>
          <w:color w:val="000000" w:themeColor="text1"/>
          <w:sz w:val="24"/>
        </w:rPr>
        <w:t>a</w:t>
      </w:r>
      <w:r>
        <w:rPr>
          <w:rFonts w:ascii="Times New Roman" w:hAnsi="Times New Roman" w:hint="eastAsia"/>
          <w:color w:val="000000" w:themeColor="text1"/>
          <w:sz w:val="24"/>
        </w:rPr>
        <w:t>）所示，</w:t>
      </w:r>
      <w:r>
        <w:rPr>
          <w:rFonts w:ascii="Times New Roman" w:hAnsi="Times New Roman"/>
          <w:color w:val="000000" w:themeColor="text1"/>
          <w:sz w:val="24"/>
        </w:rPr>
        <w:t>WIN+R</w:t>
      </w:r>
      <w:r>
        <w:rPr>
          <w:rFonts w:ascii="Times New Roman" w:hAnsi="Times New Roman"/>
          <w:color w:val="000000" w:themeColor="text1"/>
          <w:sz w:val="24"/>
        </w:rPr>
        <w:t>键调出运行窗口</w:t>
      </w:r>
      <w:r>
        <w:rPr>
          <w:rFonts w:ascii="Times New Roman" w:hAnsi="Times New Roman" w:hint="eastAsia"/>
          <w:color w:val="000000" w:themeColor="text1"/>
          <w:sz w:val="24"/>
        </w:rPr>
        <w:t>，</w:t>
      </w:r>
      <w:r>
        <w:rPr>
          <w:rFonts w:ascii="Times New Roman" w:hAnsi="Times New Roman"/>
          <w:color w:val="000000" w:themeColor="text1"/>
          <w:sz w:val="24"/>
        </w:rPr>
        <w:t>输入</w:t>
      </w:r>
      <w:proofErr w:type="spellStart"/>
      <w:r>
        <w:rPr>
          <w:rFonts w:ascii="Times New Roman" w:hAnsi="Times New Roman"/>
          <w:color w:val="000000" w:themeColor="text1"/>
          <w:sz w:val="24"/>
        </w:rPr>
        <w:t>cmd</w:t>
      </w:r>
      <w:proofErr w:type="spellEnd"/>
      <w:r>
        <w:rPr>
          <w:rFonts w:ascii="Times New Roman" w:hAnsi="Times New Roman"/>
          <w:color w:val="000000" w:themeColor="text1"/>
          <w:sz w:val="24"/>
        </w:rPr>
        <w:t>回车</w:t>
      </w:r>
      <w:r>
        <w:rPr>
          <w:rFonts w:ascii="Times New Roman" w:hAnsi="Times New Roman" w:hint="eastAsia"/>
          <w:color w:val="000000" w:themeColor="text1"/>
          <w:sz w:val="24"/>
        </w:rPr>
        <w:t>；如图</w:t>
      </w:r>
      <w:r>
        <w:rPr>
          <w:rFonts w:ascii="Times New Roman" w:hAnsi="Times New Roman" w:hint="eastAsia"/>
          <w:color w:val="000000" w:themeColor="text1"/>
          <w:sz w:val="24"/>
        </w:rPr>
        <w:t>5-4</w:t>
      </w:r>
      <w:r>
        <w:rPr>
          <w:rFonts w:ascii="Times New Roman" w:hAnsi="Times New Roman" w:hint="eastAsia"/>
          <w:color w:val="000000" w:themeColor="text1"/>
          <w:sz w:val="24"/>
        </w:rPr>
        <w:t>（</w:t>
      </w:r>
      <w:r>
        <w:rPr>
          <w:rFonts w:ascii="Times New Roman" w:hAnsi="Times New Roman" w:hint="eastAsia"/>
          <w:color w:val="000000" w:themeColor="text1"/>
          <w:sz w:val="24"/>
        </w:rPr>
        <w:t>b</w:t>
      </w:r>
      <w:r>
        <w:rPr>
          <w:rFonts w:ascii="Times New Roman" w:hAnsi="Times New Roman" w:hint="eastAsia"/>
          <w:color w:val="000000" w:themeColor="text1"/>
          <w:sz w:val="24"/>
        </w:rPr>
        <w:t>）所示，</w:t>
      </w:r>
      <w:r>
        <w:rPr>
          <w:rFonts w:ascii="Times New Roman" w:hAnsi="Times New Roman"/>
          <w:color w:val="000000" w:themeColor="text1"/>
          <w:sz w:val="24"/>
        </w:rPr>
        <w:t>输入</w:t>
      </w:r>
      <w:hyperlink r:id="rId150" w:tgtFrame="https://blog.csdn.net/qq_45344586/article/details/_blank" w:history="1">
        <w:r>
          <w:rPr>
            <w:rFonts w:ascii="Times New Roman" w:hAnsi="Times New Roman"/>
            <w:color w:val="000000" w:themeColor="text1"/>
            <w:sz w:val="24"/>
          </w:rPr>
          <w:t>conda</w:t>
        </w:r>
      </w:hyperlink>
      <w:r>
        <w:rPr>
          <w:rFonts w:ascii="Times New Roman" w:hAnsi="Times New Roman"/>
          <w:color w:val="000000" w:themeColor="text1"/>
          <w:sz w:val="24"/>
        </w:rPr>
        <w:t>命令查看是否安装成功</w:t>
      </w:r>
      <w:r>
        <w:rPr>
          <w:rFonts w:ascii="Times New Roman" w:hAnsi="Times New Roman" w:hint="eastAsia"/>
          <w:color w:val="000000" w:themeColor="text1"/>
          <w:sz w:val="24"/>
        </w:rPr>
        <w:t>，出现图中所示内容即为安装成功。</w:t>
      </w:r>
    </w:p>
    <w:p w14:paraId="66867AA1" w14:textId="77777777" w:rsidR="00CC2512" w:rsidRDefault="00705C2B">
      <w:pPr>
        <w:pStyle w:val="3"/>
        <w:ind w:firstLineChars="200" w:firstLine="643"/>
      </w:pPr>
      <w:bookmarkStart w:id="175" w:name="_Toc13971"/>
      <w:bookmarkStart w:id="176" w:name="_5.1.2_labelme"/>
      <w:r>
        <w:rPr>
          <w:rFonts w:ascii="Times New Roman" w:hAnsi="Times New Roman" w:hint="eastAsia"/>
        </w:rPr>
        <w:t xml:space="preserve">5.1.2 </w:t>
      </w:r>
      <w:proofErr w:type="spellStart"/>
      <w:r>
        <w:rPr>
          <w:rFonts w:ascii="Times New Roman" w:hAnsi="Times New Roman" w:hint="eastAsia"/>
        </w:rPr>
        <w:t>labelme</w:t>
      </w:r>
      <w:bookmarkEnd w:id="175"/>
      <w:proofErr w:type="spellEnd"/>
    </w:p>
    <w:bookmarkEnd w:id="176"/>
    <w:p w14:paraId="501B6DBF" w14:textId="77777777" w:rsidR="00CC2512" w:rsidRDefault="00705C2B">
      <w:pPr>
        <w:jc w:val="center"/>
      </w:pPr>
      <w:r>
        <w:rPr>
          <w:noProof/>
        </w:rPr>
        <w:drawing>
          <wp:inline distT="0" distB="0" distL="114300" distR="114300" wp14:anchorId="0B124718" wp14:editId="573E0B81">
            <wp:extent cx="1400175" cy="1883410"/>
            <wp:effectExtent l="0" t="0" r="9525" b="2540"/>
            <wp:docPr id="11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67"/>
                    <pic:cNvPicPr>
                      <a:picLocks noChangeAspect="1"/>
                    </pic:cNvPicPr>
                  </pic:nvPicPr>
                  <pic:blipFill>
                    <a:blip r:embed="rId151"/>
                    <a:stretch>
                      <a:fillRect/>
                    </a:stretch>
                  </pic:blipFill>
                  <pic:spPr>
                    <a:xfrm>
                      <a:off x="0" y="0"/>
                      <a:ext cx="1400175" cy="1883410"/>
                    </a:xfrm>
                    <a:prstGeom prst="rect">
                      <a:avLst/>
                    </a:prstGeom>
                    <a:noFill/>
                    <a:ln>
                      <a:noFill/>
                    </a:ln>
                  </pic:spPr>
                </pic:pic>
              </a:graphicData>
            </a:graphic>
          </wp:inline>
        </w:drawing>
      </w:r>
      <w:r>
        <w:rPr>
          <w:rFonts w:hint="eastAsia"/>
        </w:rPr>
        <w:t xml:space="preserve"> </w:t>
      </w:r>
      <w:r>
        <w:rPr>
          <w:noProof/>
        </w:rPr>
        <w:drawing>
          <wp:inline distT="0" distB="0" distL="114300" distR="114300" wp14:anchorId="024C3F04" wp14:editId="421A2630">
            <wp:extent cx="3084830" cy="1915795"/>
            <wp:effectExtent l="0" t="0" r="1270" b="8255"/>
            <wp:docPr id="117"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68"/>
                    <pic:cNvPicPr>
                      <a:picLocks noChangeAspect="1"/>
                    </pic:cNvPicPr>
                  </pic:nvPicPr>
                  <pic:blipFill>
                    <a:blip r:embed="rId152"/>
                    <a:srcRect t="-3598" r="64215"/>
                    <a:stretch>
                      <a:fillRect/>
                    </a:stretch>
                  </pic:blipFill>
                  <pic:spPr>
                    <a:xfrm>
                      <a:off x="0" y="0"/>
                      <a:ext cx="3084830" cy="1915795"/>
                    </a:xfrm>
                    <a:prstGeom prst="rect">
                      <a:avLst/>
                    </a:prstGeom>
                    <a:noFill/>
                    <a:ln>
                      <a:noFill/>
                    </a:ln>
                  </pic:spPr>
                </pic:pic>
              </a:graphicData>
            </a:graphic>
          </wp:inline>
        </w:drawing>
      </w:r>
    </w:p>
    <w:p w14:paraId="474E0A82" w14:textId="77777777" w:rsidR="00CC2512" w:rsidRDefault="00705C2B">
      <w:pPr>
        <w:ind w:firstLineChars="200" w:firstLine="420"/>
        <w:jc w:val="left"/>
      </w:pPr>
      <w:r>
        <w:rPr>
          <w:rFonts w:hint="eastAsia"/>
        </w:rPr>
        <w:t>（</w:t>
      </w:r>
      <w:r>
        <w:rPr>
          <w:rFonts w:hint="eastAsia"/>
        </w:rPr>
        <w:t>a</w:t>
      </w:r>
      <w:r>
        <w:rPr>
          <w:rFonts w:hint="eastAsia"/>
        </w:rPr>
        <w:t>）</w:t>
      </w:r>
      <w:proofErr w:type="spellStart"/>
      <w:r>
        <w:rPr>
          <w:rFonts w:ascii="Times New Roman" w:hAnsi="Times New Roman" w:hint="eastAsia"/>
          <w:sz w:val="24"/>
        </w:rPr>
        <w:t>A</w:t>
      </w:r>
      <w:r>
        <w:rPr>
          <w:rFonts w:ascii="Times New Roman" w:hAnsi="Times New Roman"/>
          <w:sz w:val="24"/>
        </w:rPr>
        <w:t>nconda</w:t>
      </w:r>
      <w:proofErr w:type="spellEnd"/>
      <w:r>
        <w:rPr>
          <w:rFonts w:ascii="Times New Roman" w:hAnsi="Times New Roman" w:hint="eastAsia"/>
          <w:sz w:val="24"/>
        </w:rPr>
        <w:t xml:space="preserve"> </w:t>
      </w:r>
      <w:r>
        <w:rPr>
          <w:rFonts w:ascii="Times New Roman" w:hAnsi="Times New Roman" w:hint="eastAsia"/>
          <w:sz w:val="24"/>
        </w:rPr>
        <w:t>文件夹</w:t>
      </w:r>
      <w:r>
        <w:rPr>
          <w:rFonts w:ascii="Times New Roman" w:hAnsi="Times New Roman" w:hint="eastAsia"/>
          <w:sz w:val="24"/>
        </w:rPr>
        <w:t xml:space="preserve">      </w:t>
      </w:r>
      <w:r>
        <w:rPr>
          <w:rFonts w:hint="eastAsia"/>
        </w:rPr>
        <w:t>（</w:t>
      </w:r>
      <w:r>
        <w:rPr>
          <w:rFonts w:hint="eastAsia"/>
        </w:rPr>
        <w:t>b</w:t>
      </w:r>
      <w:r>
        <w:rPr>
          <w:rFonts w:hint="eastAsia"/>
        </w:rPr>
        <w:t>）</w:t>
      </w:r>
      <w:proofErr w:type="spellStart"/>
      <w:r>
        <w:rPr>
          <w:rFonts w:ascii="Times New Roman" w:hAnsi="Times New Roman" w:hint="eastAsia"/>
          <w:sz w:val="24"/>
        </w:rPr>
        <w:t>A</w:t>
      </w:r>
      <w:r>
        <w:rPr>
          <w:rFonts w:ascii="Times New Roman" w:hAnsi="Times New Roman"/>
          <w:sz w:val="24"/>
        </w:rPr>
        <w:t>nconda</w:t>
      </w:r>
      <w:proofErr w:type="spellEnd"/>
      <w:r>
        <w:rPr>
          <w:rFonts w:ascii="Times New Roman" w:hAnsi="Times New Roman"/>
          <w:sz w:val="24"/>
        </w:rPr>
        <w:t xml:space="preserve"> </w:t>
      </w:r>
      <w:r>
        <w:rPr>
          <w:rFonts w:ascii="Times New Roman" w:hAnsi="Times New Roman" w:hint="eastAsia"/>
          <w:sz w:val="24"/>
        </w:rPr>
        <w:t>P</w:t>
      </w:r>
      <w:r>
        <w:rPr>
          <w:rFonts w:ascii="Times New Roman" w:hAnsi="Times New Roman"/>
          <w:sz w:val="24"/>
        </w:rPr>
        <w:t>rompt</w:t>
      </w:r>
      <w:r>
        <w:rPr>
          <w:rFonts w:ascii="Times New Roman" w:hAnsi="Times New Roman"/>
          <w:sz w:val="24"/>
        </w:rPr>
        <w:t>（</w:t>
      </w:r>
      <w:r>
        <w:rPr>
          <w:rFonts w:ascii="Times New Roman" w:hAnsi="Times New Roman"/>
          <w:sz w:val="24"/>
        </w:rPr>
        <w:t>Anaconda</w:t>
      </w:r>
      <w:r>
        <w:rPr>
          <w:rFonts w:ascii="Times New Roman" w:hAnsi="Times New Roman"/>
          <w:sz w:val="24"/>
        </w:rPr>
        <w:t>）</w:t>
      </w:r>
    </w:p>
    <w:p w14:paraId="17F5FA11" w14:textId="77777777" w:rsidR="00CC2512" w:rsidRDefault="00705C2B">
      <w:pPr>
        <w:jc w:val="center"/>
      </w:pPr>
      <w:r>
        <w:rPr>
          <w:noProof/>
        </w:rPr>
        <w:drawing>
          <wp:inline distT="0" distB="0" distL="114300" distR="114300" wp14:anchorId="0037DFF4" wp14:editId="7A9735F4">
            <wp:extent cx="4595495" cy="422275"/>
            <wp:effectExtent l="0" t="0" r="14605" b="15875"/>
            <wp:docPr id="118"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69"/>
                    <pic:cNvPicPr>
                      <a:picLocks noChangeAspect="1"/>
                    </pic:cNvPicPr>
                  </pic:nvPicPr>
                  <pic:blipFill>
                    <a:blip r:embed="rId153"/>
                    <a:stretch>
                      <a:fillRect/>
                    </a:stretch>
                  </pic:blipFill>
                  <pic:spPr>
                    <a:xfrm>
                      <a:off x="0" y="0"/>
                      <a:ext cx="4595495" cy="422275"/>
                    </a:xfrm>
                    <a:prstGeom prst="rect">
                      <a:avLst/>
                    </a:prstGeom>
                    <a:noFill/>
                    <a:ln>
                      <a:noFill/>
                    </a:ln>
                  </pic:spPr>
                </pic:pic>
              </a:graphicData>
            </a:graphic>
          </wp:inline>
        </w:drawing>
      </w:r>
    </w:p>
    <w:p w14:paraId="528713AC" w14:textId="77777777" w:rsidR="00CC2512" w:rsidRDefault="00705C2B">
      <w:pPr>
        <w:jc w:val="center"/>
      </w:pPr>
      <w:r>
        <w:rPr>
          <w:rFonts w:hint="eastAsia"/>
        </w:rPr>
        <w:t>（</w:t>
      </w:r>
      <w:r>
        <w:rPr>
          <w:rFonts w:hint="eastAsia"/>
        </w:rPr>
        <w:t>c</w:t>
      </w:r>
      <w:r>
        <w:rPr>
          <w:rFonts w:hint="eastAsia"/>
        </w:rPr>
        <w:t>）</w:t>
      </w:r>
      <w:r>
        <w:rPr>
          <w:rFonts w:ascii="Times New Roman" w:hAnsi="Times New Roman"/>
          <w:sz w:val="24"/>
        </w:rPr>
        <w:t>更改镜像源</w:t>
      </w:r>
      <w:r>
        <w:rPr>
          <w:rFonts w:ascii="Times New Roman" w:hAnsi="Times New Roman" w:hint="eastAsia"/>
          <w:sz w:val="24"/>
        </w:rPr>
        <w:t>命令</w:t>
      </w:r>
    </w:p>
    <w:p w14:paraId="230AA1DA" w14:textId="77777777" w:rsidR="00CC2512" w:rsidRDefault="00705C2B">
      <w:pPr>
        <w:jc w:val="center"/>
      </w:pPr>
      <w:r>
        <w:rPr>
          <w:noProof/>
        </w:rPr>
        <w:lastRenderedPageBreak/>
        <w:drawing>
          <wp:inline distT="0" distB="0" distL="114300" distR="114300" wp14:anchorId="15FDD931" wp14:editId="4681DEEE">
            <wp:extent cx="2898775" cy="607695"/>
            <wp:effectExtent l="0" t="0" r="15875" b="1905"/>
            <wp:docPr id="119"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70"/>
                    <pic:cNvPicPr>
                      <a:picLocks noChangeAspect="1"/>
                    </pic:cNvPicPr>
                  </pic:nvPicPr>
                  <pic:blipFill>
                    <a:blip r:embed="rId154"/>
                    <a:srcRect r="45000"/>
                    <a:stretch>
                      <a:fillRect/>
                    </a:stretch>
                  </pic:blipFill>
                  <pic:spPr>
                    <a:xfrm>
                      <a:off x="0" y="0"/>
                      <a:ext cx="2898775" cy="607695"/>
                    </a:xfrm>
                    <a:prstGeom prst="rect">
                      <a:avLst/>
                    </a:prstGeom>
                    <a:noFill/>
                    <a:ln>
                      <a:noFill/>
                    </a:ln>
                  </pic:spPr>
                </pic:pic>
              </a:graphicData>
            </a:graphic>
          </wp:inline>
        </w:drawing>
      </w:r>
      <w:r>
        <w:rPr>
          <w:noProof/>
        </w:rPr>
        <w:drawing>
          <wp:inline distT="0" distB="0" distL="114300" distR="114300" wp14:anchorId="7F5217CA" wp14:editId="0B679D97">
            <wp:extent cx="2147570" cy="932815"/>
            <wp:effectExtent l="0" t="0" r="5080" b="635"/>
            <wp:docPr id="120"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71"/>
                    <pic:cNvPicPr>
                      <a:picLocks noChangeAspect="1"/>
                    </pic:cNvPicPr>
                  </pic:nvPicPr>
                  <pic:blipFill>
                    <a:blip r:embed="rId155"/>
                    <a:srcRect r="10165"/>
                    <a:stretch>
                      <a:fillRect/>
                    </a:stretch>
                  </pic:blipFill>
                  <pic:spPr>
                    <a:xfrm>
                      <a:off x="0" y="0"/>
                      <a:ext cx="2147570" cy="932815"/>
                    </a:xfrm>
                    <a:prstGeom prst="rect">
                      <a:avLst/>
                    </a:prstGeom>
                    <a:noFill/>
                    <a:ln>
                      <a:noFill/>
                    </a:ln>
                  </pic:spPr>
                </pic:pic>
              </a:graphicData>
            </a:graphic>
          </wp:inline>
        </w:drawing>
      </w:r>
    </w:p>
    <w:p w14:paraId="69EFDF0A" w14:textId="77777777" w:rsidR="00CC2512" w:rsidRDefault="00705C2B">
      <w:pPr>
        <w:ind w:left="420" w:firstLineChars="400" w:firstLine="840"/>
        <w:jc w:val="left"/>
      </w:pPr>
      <w:r>
        <w:rPr>
          <w:rFonts w:hint="eastAsia"/>
        </w:rPr>
        <w:t>（</w:t>
      </w:r>
      <w:r>
        <w:rPr>
          <w:rFonts w:hint="eastAsia"/>
        </w:rPr>
        <w:t>d</w:t>
      </w:r>
      <w:r>
        <w:rPr>
          <w:rFonts w:hint="eastAsia"/>
        </w:rPr>
        <w:t>）</w:t>
      </w:r>
      <w:r>
        <w:rPr>
          <w:rFonts w:ascii="Times New Roman" w:hAnsi="Times New Roman" w:hint="eastAsia"/>
          <w:sz w:val="24"/>
        </w:rPr>
        <w:t>创建</w:t>
      </w:r>
      <w:proofErr w:type="spellStart"/>
      <w:r>
        <w:rPr>
          <w:rFonts w:ascii="Times New Roman" w:hAnsi="Times New Roman" w:hint="eastAsia"/>
          <w:sz w:val="24"/>
        </w:rPr>
        <w:t>labelme</w:t>
      </w:r>
      <w:proofErr w:type="spellEnd"/>
      <w:r>
        <w:rPr>
          <w:rFonts w:ascii="Times New Roman" w:hAnsi="Times New Roman" w:hint="eastAsia"/>
          <w:sz w:val="24"/>
        </w:rPr>
        <w:t>环境</w:t>
      </w:r>
      <w:r>
        <w:rPr>
          <w:rFonts w:ascii="Times New Roman" w:hAnsi="Times New Roman" w:hint="eastAsia"/>
          <w:sz w:val="24"/>
        </w:rPr>
        <w:t xml:space="preserve">           </w:t>
      </w:r>
      <w:r>
        <w:rPr>
          <w:rFonts w:hint="eastAsia"/>
        </w:rPr>
        <w:t>（</w:t>
      </w:r>
      <w:r>
        <w:rPr>
          <w:rFonts w:hint="eastAsia"/>
        </w:rPr>
        <w:t>e</w:t>
      </w:r>
      <w:r>
        <w:rPr>
          <w:rFonts w:hint="eastAsia"/>
        </w:rPr>
        <w:t>）</w:t>
      </w:r>
      <w:proofErr w:type="spellStart"/>
      <w:r>
        <w:rPr>
          <w:rFonts w:ascii="Times New Roman" w:hAnsi="Times New Roman" w:hint="eastAsia"/>
          <w:sz w:val="24"/>
        </w:rPr>
        <w:t>labelme</w:t>
      </w:r>
      <w:proofErr w:type="spellEnd"/>
      <w:r>
        <w:rPr>
          <w:rFonts w:ascii="Times New Roman" w:hAnsi="Times New Roman" w:hint="eastAsia"/>
          <w:sz w:val="24"/>
        </w:rPr>
        <w:t>环境创建完成</w:t>
      </w:r>
    </w:p>
    <w:p w14:paraId="324C8156" w14:textId="77777777" w:rsidR="00CC2512" w:rsidRDefault="00705C2B">
      <w:pPr>
        <w:jc w:val="center"/>
      </w:pPr>
      <w:r>
        <w:rPr>
          <w:noProof/>
        </w:rPr>
        <w:drawing>
          <wp:inline distT="0" distB="0" distL="114300" distR="114300" wp14:anchorId="2115716A" wp14:editId="4EACB4E4">
            <wp:extent cx="4752975" cy="533400"/>
            <wp:effectExtent l="0" t="0" r="9525" b="0"/>
            <wp:docPr id="121"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72"/>
                    <pic:cNvPicPr>
                      <a:picLocks noChangeAspect="1"/>
                    </pic:cNvPicPr>
                  </pic:nvPicPr>
                  <pic:blipFill>
                    <a:blip r:embed="rId156"/>
                    <a:srcRect r="9765"/>
                    <a:stretch>
                      <a:fillRect/>
                    </a:stretch>
                  </pic:blipFill>
                  <pic:spPr>
                    <a:xfrm>
                      <a:off x="0" y="0"/>
                      <a:ext cx="4752975" cy="533400"/>
                    </a:xfrm>
                    <a:prstGeom prst="rect">
                      <a:avLst/>
                    </a:prstGeom>
                    <a:noFill/>
                    <a:ln>
                      <a:noFill/>
                    </a:ln>
                  </pic:spPr>
                </pic:pic>
              </a:graphicData>
            </a:graphic>
          </wp:inline>
        </w:drawing>
      </w:r>
    </w:p>
    <w:p w14:paraId="3C0AA000" w14:textId="77777777" w:rsidR="00CC2512" w:rsidRDefault="00705C2B">
      <w:pPr>
        <w:jc w:val="center"/>
      </w:pPr>
      <w:r>
        <w:rPr>
          <w:rFonts w:hint="eastAsia"/>
        </w:rPr>
        <w:t>（</w:t>
      </w:r>
      <w:r>
        <w:rPr>
          <w:rFonts w:hint="eastAsia"/>
        </w:rPr>
        <w:t>f</w:t>
      </w:r>
      <w:r>
        <w:rPr>
          <w:rFonts w:hint="eastAsia"/>
        </w:rPr>
        <w:t>）激活环境</w:t>
      </w:r>
    </w:p>
    <w:p w14:paraId="7EA8FF15" w14:textId="77777777" w:rsidR="00CC2512" w:rsidRDefault="00705C2B">
      <w:pPr>
        <w:jc w:val="center"/>
      </w:pPr>
      <w:r>
        <w:rPr>
          <w:noProof/>
        </w:rPr>
        <w:drawing>
          <wp:inline distT="0" distB="0" distL="114300" distR="114300" wp14:anchorId="52A4704F" wp14:editId="09756C9B">
            <wp:extent cx="2933065" cy="301625"/>
            <wp:effectExtent l="0" t="0" r="635" b="3175"/>
            <wp:docPr id="124"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75"/>
                    <pic:cNvPicPr>
                      <a:picLocks noChangeAspect="1"/>
                    </pic:cNvPicPr>
                  </pic:nvPicPr>
                  <pic:blipFill>
                    <a:blip r:embed="rId157"/>
                    <a:srcRect r="10033" b="-2523"/>
                    <a:stretch>
                      <a:fillRect/>
                    </a:stretch>
                  </pic:blipFill>
                  <pic:spPr>
                    <a:xfrm>
                      <a:off x="0" y="0"/>
                      <a:ext cx="2933065" cy="301625"/>
                    </a:xfrm>
                    <a:prstGeom prst="rect">
                      <a:avLst/>
                    </a:prstGeom>
                    <a:noFill/>
                    <a:ln>
                      <a:noFill/>
                    </a:ln>
                  </pic:spPr>
                </pic:pic>
              </a:graphicData>
            </a:graphic>
          </wp:inline>
        </w:drawing>
      </w:r>
    </w:p>
    <w:p w14:paraId="344EB5BA" w14:textId="77777777" w:rsidR="00CC2512" w:rsidRDefault="00705C2B">
      <w:pPr>
        <w:jc w:val="center"/>
      </w:pPr>
      <w:r>
        <w:rPr>
          <w:rFonts w:hint="eastAsia"/>
        </w:rPr>
        <w:t>（</w:t>
      </w:r>
      <w:r>
        <w:rPr>
          <w:rFonts w:hint="eastAsia"/>
        </w:rPr>
        <w:t>g</w:t>
      </w:r>
      <w:r>
        <w:rPr>
          <w:rFonts w:hint="eastAsia"/>
        </w:rPr>
        <w:t>）</w:t>
      </w:r>
      <w:proofErr w:type="spellStart"/>
      <w:r>
        <w:rPr>
          <w:rFonts w:hint="eastAsia"/>
        </w:rPr>
        <w:t>labelme</w:t>
      </w:r>
      <w:proofErr w:type="spellEnd"/>
      <w:r>
        <w:rPr>
          <w:rFonts w:hint="eastAsia"/>
        </w:rPr>
        <w:t>打开</w:t>
      </w:r>
    </w:p>
    <w:p w14:paraId="4A9E6607" w14:textId="77777777" w:rsidR="00CC2512" w:rsidRDefault="00705C2B">
      <w:pPr>
        <w:jc w:val="center"/>
      </w:pPr>
      <w:r>
        <w:rPr>
          <w:noProof/>
        </w:rPr>
        <w:drawing>
          <wp:inline distT="0" distB="0" distL="114300" distR="114300" wp14:anchorId="78D42AFB" wp14:editId="7E81D39E">
            <wp:extent cx="3098165" cy="1637665"/>
            <wp:effectExtent l="0" t="0" r="6985" b="635"/>
            <wp:docPr id="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pic:cNvPicPr>
                      <a:picLocks noChangeAspect="1"/>
                    </pic:cNvPicPr>
                  </pic:nvPicPr>
                  <pic:blipFill>
                    <a:blip r:embed="rId158"/>
                    <a:stretch>
                      <a:fillRect/>
                    </a:stretch>
                  </pic:blipFill>
                  <pic:spPr>
                    <a:xfrm>
                      <a:off x="0" y="0"/>
                      <a:ext cx="3098165" cy="1637665"/>
                    </a:xfrm>
                    <a:prstGeom prst="rect">
                      <a:avLst/>
                    </a:prstGeom>
                    <a:noFill/>
                    <a:ln>
                      <a:noFill/>
                    </a:ln>
                  </pic:spPr>
                </pic:pic>
              </a:graphicData>
            </a:graphic>
          </wp:inline>
        </w:drawing>
      </w:r>
    </w:p>
    <w:p w14:paraId="39BD02FE" w14:textId="77777777" w:rsidR="00CC2512" w:rsidRDefault="00705C2B">
      <w:pPr>
        <w:jc w:val="center"/>
      </w:pPr>
      <w:r>
        <w:rPr>
          <w:rFonts w:hint="eastAsia"/>
        </w:rPr>
        <w:t>（</w:t>
      </w:r>
      <w:r>
        <w:rPr>
          <w:rFonts w:hint="eastAsia"/>
        </w:rPr>
        <w:t>h</w:t>
      </w:r>
      <w:r>
        <w:rPr>
          <w:rFonts w:hint="eastAsia"/>
        </w:rPr>
        <w:t>）</w:t>
      </w:r>
      <w:r>
        <w:rPr>
          <w:rFonts w:hint="eastAsia"/>
        </w:rPr>
        <w:t>打开</w:t>
      </w:r>
      <w:proofErr w:type="spellStart"/>
      <w:r>
        <w:rPr>
          <w:rFonts w:hint="eastAsia"/>
        </w:rPr>
        <w:t>labelme</w:t>
      </w:r>
      <w:proofErr w:type="spellEnd"/>
    </w:p>
    <w:p w14:paraId="2328AC0F" w14:textId="77777777" w:rsidR="00CC2512" w:rsidRDefault="00705C2B">
      <w:pPr>
        <w:jc w:val="center"/>
      </w:pPr>
      <w:r>
        <w:rPr>
          <w:rFonts w:hint="eastAsia"/>
        </w:rPr>
        <w:t>图</w:t>
      </w:r>
      <w:r>
        <w:rPr>
          <w:rFonts w:hint="eastAsia"/>
        </w:rPr>
        <w:t xml:space="preserve">5-4 </w:t>
      </w:r>
      <w:proofErr w:type="spellStart"/>
      <w:r>
        <w:rPr>
          <w:rFonts w:hint="eastAsia"/>
        </w:rPr>
        <w:t>labelme</w:t>
      </w:r>
      <w:proofErr w:type="spellEnd"/>
      <w:r>
        <w:rPr>
          <w:rFonts w:hint="eastAsia"/>
        </w:rPr>
        <w:t>安装与打开</w:t>
      </w:r>
    </w:p>
    <w:p w14:paraId="6A5D707F" w14:textId="77777777" w:rsidR="00CC2512" w:rsidRDefault="00705C2B">
      <w:pPr>
        <w:spacing w:line="360" w:lineRule="auto"/>
        <w:ind w:firstLineChars="200" w:firstLine="480"/>
        <w:rPr>
          <w:rFonts w:ascii="Times New Roman" w:hAnsi="Times New Roman"/>
          <w:sz w:val="24"/>
        </w:rPr>
      </w:pPr>
      <w:proofErr w:type="spellStart"/>
      <w:r>
        <w:rPr>
          <w:rFonts w:ascii="Times New Roman" w:hAnsi="Times New Roman"/>
          <w:sz w:val="24"/>
        </w:rPr>
        <w:t>labelme</w:t>
      </w:r>
      <w:proofErr w:type="spellEnd"/>
      <w:r>
        <w:rPr>
          <w:rFonts w:ascii="Times New Roman" w:hAnsi="Times New Roman"/>
          <w:sz w:val="24"/>
        </w:rPr>
        <w:t>是麻省理工（</w:t>
      </w:r>
      <w:r>
        <w:rPr>
          <w:rFonts w:ascii="Times New Roman" w:hAnsi="Times New Roman"/>
          <w:sz w:val="24"/>
        </w:rPr>
        <w:t>MIT</w:t>
      </w:r>
      <w:r>
        <w:rPr>
          <w:rFonts w:ascii="Times New Roman" w:hAnsi="Times New Roman"/>
          <w:sz w:val="24"/>
        </w:rPr>
        <w:t>）的计算机科学和人工智能实验室（</w:t>
      </w:r>
      <w:r>
        <w:rPr>
          <w:rFonts w:ascii="Times New Roman" w:hAnsi="Times New Roman"/>
          <w:sz w:val="24"/>
        </w:rPr>
        <w:t>CSAIL</w:t>
      </w:r>
      <w:r>
        <w:rPr>
          <w:rFonts w:ascii="Times New Roman" w:hAnsi="Times New Roman"/>
          <w:sz w:val="24"/>
        </w:rPr>
        <w:t>）研发的图像标注工具，人们可以使用该工具创建定制化标注任务或执行图像标注，项目源代码已经开源。</w:t>
      </w:r>
    </w:p>
    <w:p w14:paraId="1DB1A90E" w14:textId="77777777" w:rsidR="00CC2512" w:rsidRDefault="00705C2B">
      <w:pPr>
        <w:spacing w:line="360" w:lineRule="auto"/>
        <w:ind w:firstLineChars="200" w:firstLine="480"/>
      </w:pPr>
      <w:r>
        <w:rPr>
          <w:rFonts w:ascii="Times New Roman" w:hAnsi="Times New Roman"/>
          <w:sz w:val="24"/>
        </w:rPr>
        <w:t>安装完</w:t>
      </w:r>
      <w:proofErr w:type="spellStart"/>
      <w:r>
        <w:rPr>
          <w:rFonts w:ascii="Times New Roman" w:hAnsi="Times New Roman" w:hint="eastAsia"/>
          <w:sz w:val="24"/>
        </w:rPr>
        <w:t>A</w:t>
      </w:r>
      <w:r>
        <w:rPr>
          <w:rFonts w:ascii="Times New Roman" w:hAnsi="Times New Roman"/>
          <w:sz w:val="24"/>
        </w:rPr>
        <w:t>nconda</w:t>
      </w:r>
      <w:proofErr w:type="spellEnd"/>
      <w:r>
        <w:rPr>
          <w:rFonts w:ascii="Times New Roman" w:hAnsi="Times New Roman"/>
          <w:sz w:val="24"/>
        </w:rPr>
        <w:t>后，</w:t>
      </w:r>
      <w:r>
        <w:rPr>
          <w:rFonts w:ascii="Times New Roman" w:hAnsi="Times New Roman" w:hint="eastAsia"/>
          <w:sz w:val="24"/>
        </w:rPr>
        <w:t>如图</w:t>
      </w:r>
      <w:r>
        <w:rPr>
          <w:rFonts w:ascii="Times New Roman" w:hAnsi="Times New Roman" w:hint="eastAsia"/>
          <w:sz w:val="24"/>
        </w:rPr>
        <w:t>5-4</w:t>
      </w:r>
      <w:r>
        <w:rPr>
          <w:rFonts w:ascii="Times New Roman" w:hAnsi="Times New Roman" w:hint="eastAsia"/>
          <w:sz w:val="24"/>
        </w:rPr>
        <w:t>（</w:t>
      </w:r>
      <w:r>
        <w:rPr>
          <w:rFonts w:ascii="Times New Roman" w:hAnsi="Times New Roman" w:hint="eastAsia"/>
          <w:sz w:val="24"/>
        </w:rPr>
        <w:t>a</w:t>
      </w:r>
      <w:r>
        <w:rPr>
          <w:rFonts w:ascii="Times New Roman" w:hAnsi="Times New Roman" w:hint="eastAsia"/>
          <w:sz w:val="24"/>
        </w:rPr>
        <w:t>）</w:t>
      </w:r>
      <w:r>
        <w:rPr>
          <w:rFonts w:ascii="Times New Roman" w:hAnsi="Times New Roman" w:hint="eastAsia"/>
          <w:sz w:val="24"/>
        </w:rPr>
        <w:t>~</w:t>
      </w:r>
      <w:r>
        <w:rPr>
          <w:rFonts w:ascii="Times New Roman" w:hAnsi="Times New Roman" w:hint="eastAsia"/>
          <w:sz w:val="24"/>
        </w:rPr>
        <w:t>（</w:t>
      </w:r>
      <w:r>
        <w:rPr>
          <w:rFonts w:ascii="Times New Roman" w:hAnsi="Times New Roman" w:hint="eastAsia"/>
          <w:sz w:val="24"/>
        </w:rPr>
        <w:t>b</w:t>
      </w:r>
      <w:r>
        <w:rPr>
          <w:rFonts w:ascii="Times New Roman" w:hAnsi="Times New Roman" w:hint="eastAsia"/>
          <w:sz w:val="24"/>
        </w:rPr>
        <w:t>）所示，</w:t>
      </w:r>
      <w:r>
        <w:rPr>
          <w:rFonts w:ascii="Times New Roman" w:hAnsi="Times New Roman"/>
          <w:sz w:val="24"/>
        </w:rPr>
        <w:t>在开始页面找到</w:t>
      </w:r>
      <w:proofErr w:type="spellStart"/>
      <w:r>
        <w:rPr>
          <w:rFonts w:ascii="Times New Roman" w:hAnsi="Times New Roman" w:hint="eastAsia"/>
          <w:sz w:val="24"/>
        </w:rPr>
        <w:t>A</w:t>
      </w:r>
      <w:r>
        <w:rPr>
          <w:rFonts w:ascii="Times New Roman" w:hAnsi="Times New Roman"/>
          <w:sz w:val="24"/>
        </w:rPr>
        <w:t>nconda</w:t>
      </w:r>
      <w:proofErr w:type="spellEnd"/>
      <w:r>
        <w:rPr>
          <w:rFonts w:ascii="Times New Roman" w:hAnsi="Times New Roman"/>
          <w:sz w:val="24"/>
        </w:rPr>
        <w:t>文件夹找到</w:t>
      </w:r>
      <w:proofErr w:type="spellStart"/>
      <w:r>
        <w:rPr>
          <w:rFonts w:ascii="Times New Roman" w:hAnsi="Times New Roman" w:hint="eastAsia"/>
          <w:sz w:val="24"/>
        </w:rPr>
        <w:t>A</w:t>
      </w:r>
      <w:r>
        <w:rPr>
          <w:rFonts w:ascii="Times New Roman" w:hAnsi="Times New Roman"/>
          <w:sz w:val="24"/>
        </w:rPr>
        <w:t>nconda</w:t>
      </w:r>
      <w:proofErr w:type="spellEnd"/>
      <w:r>
        <w:rPr>
          <w:rFonts w:ascii="Times New Roman" w:hAnsi="Times New Roman"/>
          <w:sz w:val="24"/>
        </w:rPr>
        <w:t xml:space="preserve"> </w:t>
      </w:r>
      <w:r>
        <w:rPr>
          <w:rFonts w:ascii="Times New Roman" w:hAnsi="Times New Roman" w:hint="eastAsia"/>
          <w:sz w:val="24"/>
        </w:rPr>
        <w:t>P</w:t>
      </w:r>
      <w:r>
        <w:rPr>
          <w:rFonts w:ascii="Times New Roman" w:hAnsi="Times New Roman"/>
          <w:sz w:val="24"/>
        </w:rPr>
        <w:t>rompt</w:t>
      </w:r>
      <w:r>
        <w:rPr>
          <w:rFonts w:ascii="Times New Roman" w:hAnsi="Times New Roman"/>
          <w:sz w:val="24"/>
        </w:rPr>
        <w:t>（</w:t>
      </w:r>
      <w:r>
        <w:rPr>
          <w:rFonts w:ascii="Times New Roman" w:hAnsi="Times New Roman"/>
          <w:sz w:val="24"/>
        </w:rPr>
        <w:t>Anaconda</w:t>
      </w:r>
      <w:r>
        <w:rPr>
          <w:rFonts w:ascii="Times New Roman" w:hAnsi="Times New Roman"/>
          <w:sz w:val="24"/>
        </w:rPr>
        <w:t>）双</w:t>
      </w:r>
      <w:r>
        <w:rPr>
          <w:rFonts w:ascii="Times New Roman" w:hAnsi="Times New Roman"/>
          <w:sz w:val="24"/>
        </w:rPr>
        <w:t>击</w:t>
      </w:r>
      <w:r>
        <w:rPr>
          <w:rFonts w:ascii="Times New Roman" w:hAnsi="Times New Roman" w:hint="eastAsia"/>
          <w:sz w:val="24"/>
        </w:rPr>
        <w:t>；</w:t>
      </w:r>
      <w:r>
        <w:rPr>
          <w:rFonts w:ascii="Times New Roman" w:hAnsi="Times New Roman"/>
          <w:sz w:val="24"/>
        </w:rPr>
        <w:t>首先</w:t>
      </w:r>
      <w:r>
        <w:rPr>
          <w:rFonts w:ascii="Times New Roman" w:hAnsi="Times New Roman"/>
          <w:sz w:val="24"/>
        </w:rPr>
        <w:t>更改镜像源主要是因为软件用的国外的服务器，安装的时候速度过慢且容易断。在打开的窗口页面输入</w:t>
      </w:r>
      <w:r>
        <w:rPr>
          <w:rFonts w:ascii="Times New Roman" w:hAnsi="Times New Roman" w:hint="eastAsia"/>
          <w:sz w:val="24"/>
        </w:rPr>
        <w:t>图</w:t>
      </w:r>
      <w:r>
        <w:rPr>
          <w:rFonts w:ascii="Times New Roman" w:hAnsi="Times New Roman" w:hint="eastAsia"/>
          <w:sz w:val="24"/>
        </w:rPr>
        <w:t>5-4</w:t>
      </w:r>
      <w:r>
        <w:rPr>
          <w:rFonts w:ascii="Times New Roman" w:hAnsi="Times New Roman" w:hint="eastAsia"/>
          <w:sz w:val="24"/>
        </w:rPr>
        <w:t>（</w:t>
      </w:r>
      <w:r>
        <w:rPr>
          <w:rFonts w:ascii="Times New Roman" w:hAnsi="Times New Roman" w:hint="eastAsia"/>
          <w:sz w:val="24"/>
        </w:rPr>
        <w:t>c</w:t>
      </w:r>
      <w:r>
        <w:rPr>
          <w:rFonts w:ascii="Times New Roman" w:hAnsi="Times New Roman" w:hint="eastAsia"/>
          <w:sz w:val="24"/>
        </w:rPr>
        <w:t>）所示</w:t>
      </w:r>
      <w:r>
        <w:rPr>
          <w:rFonts w:ascii="Times New Roman" w:hAnsi="Times New Roman"/>
          <w:sz w:val="24"/>
        </w:rPr>
        <w:t>命令，输完一行按</w:t>
      </w:r>
      <w:r>
        <w:rPr>
          <w:rFonts w:ascii="Times New Roman" w:hAnsi="Times New Roman"/>
          <w:sz w:val="24"/>
        </w:rPr>
        <w:t>Enter</w:t>
      </w:r>
      <w:r>
        <w:rPr>
          <w:rFonts w:ascii="Times New Roman" w:hAnsi="Times New Roman"/>
          <w:sz w:val="24"/>
        </w:rPr>
        <w:t>回车，</w:t>
      </w:r>
      <w:r>
        <w:rPr>
          <w:rFonts w:ascii="Times New Roman" w:hAnsi="Times New Roman" w:hint="eastAsia"/>
          <w:sz w:val="24"/>
        </w:rPr>
        <w:t>再</w:t>
      </w:r>
      <w:r>
        <w:rPr>
          <w:rFonts w:ascii="Times New Roman" w:hAnsi="Times New Roman"/>
          <w:sz w:val="24"/>
        </w:rPr>
        <w:t>输入下一行</w:t>
      </w:r>
      <w:r>
        <w:rPr>
          <w:rFonts w:ascii="Times New Roman" w:hAnsi="Times New Roman" w:hint="eastAsia"/>
          <w:sz w:val="24"/>
        </w:rPr>
        <w:t>；</w:t>
      </w:r>
      <w:r>
        <w:rPr>
          <w:rFonts w:ascii="Times New Roman" w:hAnsi="Times New Roman"/>
          <w:sz w:val="24"/>
        </w:rPr>
        <w:t>如图</w:t>
      </w:r>
      <w:r>
        <w:rPr>
          <w:rFonts w:ascii="Times New Roman" w:hAnsi="Times New Roman" w:hint="eastAsia"/>
          <w:sz w:val="24"/>
        </w:rPr>
        <w:t>5-4</w:t>
      </w:r>
      <w:r>
        <w:rPr>
          <w:rFonts w:ascii="Times New Roman" w:hAnsi="Times New Roman" w:hint="eastAsia"/>
          <w:sz w:val="24"/>
        </w:rPr>
        <w:t>（</w:t>
      </w:r>
      <w:r>
        <w:rPr>
          <w:rFonts w:ascii="Times New Roman" w:hAnsi="Times New Roman" w:hint="eastAsia"/>
          <w:sz w:val="24"/>
        </w:rPr>
        <w:t>d</w:t>
      </w:r>
      <w:r>
        <w:rPr>
          <w:rFonts w:ascii="Times New Roman" w:hAnsi="Times New Roman" w:hint="eastAsia"/>
          <w:sz w:val="24"/>
        </w:rPr>
        <w:t>）所示，创建</w:t>
      </w:r>
      <w:proofErr w:type="spellStart"/>
      <w:r>
        <w:rPr>
          <w:rFonts w:ascii="Times New Roman" w:hAnsi="Times New Roman" w:hint="eastAsia"/>
          <w:sz w:val="24"/>
        </w:rPr>
        <w:t>labelme</w:t>
      </w:r>
      <w:proofErr w:type="spellEnd"/>
      <w:r>
        <w:rPr>
          <w:rFonts w:ascii="Times New Roman" w:hAnsi="Times New Roman" w:hint="eastAsia"/>
          <w:sz w:val="24"/>
        </w:rPr>
        <w:t>环境，输入</w:t>
      </w:r>
      <w:proofErr w:type="spellStart"/>
      <w:r>
        <w:rPr>
          <w:rFonts w:ascii="Times New Roman" w:hAnsi="Times New Roman"/>
          <w:sz w:val="24"/>
        </w:rPr>
        <w:t>conda</w:t>
      </w:r>
      <w:proofErr w:type="spellEnd"/>
      <w:r>
        <w:rPr>
          <w:rFonts w:ascii="Times New Roman" w:hAnsi="Times New Roman"/>
          <w:sz w:val="24"/>
        </w:rPr>
        <w:t xml:space="preserve"> create -n </w:t>
      </w:r>
      <w:proofErr w:type="spellStart"/>
      <w:r>
        <w:rPr>
          <w:rFonts w:ascii="Times New Roman" w:hAnsi="Times New Roman"/>
          <w:sz w:val="24"/>
        </w:rPr>
        <w:t>labelme</w:t>
      </w:r>
      <w:proofErr w:type="spellEnd"/>
      <w:r>
        <w:rPr>
          <w:rFonts w:ascii="Times New Roman" w:hAnsi="Times New Roman"/>
          <w:sz w:val="24"/>
        </w:rPr>
        <w:t xml:space="preserve"> python=3.</w:t>
      </w:r>
      <w:r>
        <w:rPr>
          <w:rFonts w:ascii="Times New Roman" w:hAnsi="Times New Roman" w:hint="eastAsia"/>
          <w:sz w:val="24"/>
        </w:rPr>
        <w:t>10</w:t>
      </w:r>
      <w:r>
        <w:rPr>
          <w:rFonts w:ascii="Times New Roman" w:hAnsi="Times New Roman" w:hint="eastAsia"/>
          <w:sz w:val="24"/>
        </w:rPr>
        <w:t>（需要换成自己</w:t>
      </w:r>
      <w:r>
        <w:rPr>
          <w:rFonts w:ascii="Times New Roman" w:hAnsi="Times New Roman" w:hint="eastAsia"/>
          <w:sz w:val="24"/>
        </w:rPr>
        <w:t>Python</w:t>
      </w:r>
      <w:r>
        <w:rPr>
          <w:rFonts w:ascii="Times New Roman" w:hAnsi="Times New Roman" w:hint="eastAsia"/>
          <w:sz w:val="24"/>
        </w:rPr>
        <w:t>的版本号详见</w:t>
      </w:r>
      <w:r>
        <w:rPr>
          <w:rFonts w:ascii="Times New Roman" w:hAnsi="Times New Roman" w:hint="eastAsia"/>
          <w:sz w:val="24"/>
        </w:rPr>
        <w:fldChar w:fldCharType="begin"/>
      </w:r>
      <w:r>
        <w:rPr>
          <w:rFonts w:ascii="Times New Roman" w:hAnsi="Times New Roman" w:hint="eastAsia"/>
          <w:sz w:val="24"/>
        </w:rPr>
        <w:instrText xml:space="preserve"> HYPERLINK \l "_4.2.2Python</w:instrText>
      </w:r>
      <w:r>
        <w:rPr>
          <w:rFonts w:ascii="Times New Roman" w:hAnsi="Times New Roman" w:hint="eastAsia"/>
          <w:sz w:val="24"/>
        </w:rPr>
        <w:instrText>安装</w:instrText>
      </w:r>
      <w:r>
        <w:rPr>
          <w:rFonts w:ascii="Times New Roman" w:hAnsi="Times New Roman" w:hint="eastAsia"/>
          <w:sz w:val="24"/>
        </w:rPr>
        <w:instrText xml:space="preserve">" </w:instrText>
      </w:r>
      <w:r>
        <w:rPr>
          <w:rFonts w:ascii="Times New Roman" w:hAnsi="Times New Roman" w:hint="eastAsia"/>
          <w:sz w:val="24"/>
        </w:rPr>
        <w:fldChar w:fldCharType="separate"/>
      </w:r>
      <w:r>
        <w:rPr>
          <w:rStyle w:val="ac"/>
          <w:rFonts w:ascii="Times New Roman" w:hAnsi="Times New Roman" w:hint="eastAsia"/>
          <w:sz w:val="24"/>
        </w:rPr>
        <w:t>4.2.2</w:t>
      </w:r>
      <w:r>
        <w:rPr>
          <w:rFonts w:ascii="Times New Roman" w:hAnsi="Times New Roman" w:hint="eastAsia"/>
          <w:sz w:val="24"/>
        </w:rPr>
        <w:fldChar w:fldCharType="end"/>
      </w:r>
      <w:r>
        <w:rPr>
          <w:rFonts w:ascii="Times New Roman" w:hAnsi="Times New Roman" w:hint="eastAsia"/>
          <w:sz w:val="24"/>
        </w:rPr>
        <w:t>）回车，如图</w:t>
      </w:r>
      <w:r>
        <w:rPr>
          <w:rFonts w:ascii="Times New Roman" w:hAnsi="Times New Roman" w:hint="eastAsia"/>
          <w:sz w:val="24"/>
        </w:rPr>
        <w:t>5-4</w:t>
      </w:r>
      <w:r>
        <w:rPr>
          <w:rFonts w:ascii="Times New Roman" w:hAnsi="Times New Roman" w:hint="eastAsia"/>
          <w:sz w:val="24"/>
        </w:rPr>
        <w:t>（</w:t>
      </w:r>
      <w:r>
        <w:rPr>
          <w:rFonts w:ascii="Times New Roman" w:hAnsi="Times New Roman" w:hint="eastAsia"/>
          <w:sz w:val="24"/>
        </w:rPr>
        <w:t>e</w:t>
      </w:r>
      <w:r>
        <w:rPr>
          <w:rFonts w:ascii="Times New Roman" w:hAnsi="Times New Roman" w:hint="eastAsia"/>
          <w:sz w:val="24"/>
        </w:rPr>
        <w:t>）所示，</w:t>
      </w:r>
      <w:proofErr w:type="spellStart"/>
      <w:r>
        <w:rPr>
          <w:rFonts w:ascii="Times New Roman" w:hAnsi="Times New Roman" w:hint="eastAsia"/>
          <w:sz w:val="24"/>
        </w:rPr>
        <w:t>labelme</w:t>
      </w:r>
      <w:proofErr w:type="spellEnd"/>
      <w:r>
        <w:rPr>
          <w:rFonts w:ascii="Times New Roman" w:hAnsi="Times New Roman" w:hint="eastAsia"/>
          <w:sz w:val="24"/>
        </w:rPr>
        <w:t>环境创建完成；</w:t>
      </w:r>
      <w:r>
        <w:rPr>
          <w:rFonts w:ascii="Times New Roman" w:hAnsi="Times New Roman"/>
          <w:sz w:val="24"/>
        </w:rPr>
        <w:t>完成之后如图</w:t>
      </w:r>
      <w:r>
        <w:rPr>
          <w:rFonts w:ascii="Times New Roman" w:hAnsi="Times New Roman" w:hint="eastAsia"/>
          <w:sz w:val="24"/>
        </w:rPr>
        <w:t>5-4</w:t>
      </w:r>
      <w:r>
        <w:rPr>
          <w:rFonts w:ascii="Times New Roman" w:hAnsi="Times New Roman" w:hint="eastAsia"/>
          <w:sz w:val="24"/>
        </w:rPr>
        <w:t>（</w:t>
      </w:r>
      <w:r>
        <w:rPr>
          <w:rFonts w:ascii="Times New Roman" w:hAnsi="Times New Roman" w:hint="eastAsia"/>
          <w:sz w:val="24"/>
        </w:rPr>
        <w:t>f</w:t>
      </w:r>
      <w:r>
        <w:rPr>
          <w:rFonts w:ascii="Times New Roman" w:hAnsi="Times New Roman" w:hint="eastAsia"/>
          <w:sz w:val="24"/>
        </w:rPr>
        <w:t>）</w:t>
      </w:r>
      <w:r>
        <w:rPr>
          <w:rFonts w:ascii="Times New Roman" w:hAnsi="Times New Roman"/>
          <w:sz w:val="24"/>
        </w:rPr>
        <w:t>所示</w:t>
      </w:r>
      <w:r>
        <w:rPr>
          <w:rFonts w:ascii="Times New Roman" w:hAnsi="Times New Roman"/>
          <w:sz w:val="24"/>
        </w:rPr>
        <w:t>，</w:t>
      </w:r>
      <w:r>
        <w:rPr>
          <w:rFonts w:ascii="Times New Roman" w:hAnsi="Times New Roman"/>
          <w:sz w:val="24"/>
        </w:rPr>
        <w:t>激活环境：</w:t>
      </w:r>
      <w:proofErr w:type="spellStart"/>
      <w:r>
        <w:rPr>
          <w:rFonts w:ascii="Times New Roman" w:hAnsi="Times New Roman"/>
          <w:sz w:val="24"/>
        </w:rPr>
        <w:t>conda</w:t>
      </w:r>
      <w:proofErr w:type="spellEnd"/>
      <w:r>
        <w:rPr>
          <w:rFonts w:ascii="Times New Roman" w:hAnsi="Times New Roman"/>
          <w:sz w:val="24"/>
        </w:rPr>
        <w:t xml:space="preserve"> activate </w:t>
      </w:r>
      <w:proofErr w:type="spellStart"/>
      <w:r>
        <w:rPr>
          <w:rFonts w:ascii="Times New Roman" w:hAnsi="Times New Roman"/>
          <w:sz w:val="24"/>
        </w:rPr>
        <w:t>labelme</w:t>
      </w:r>
      <w:proofErr w:type="spellEnd"/>
      <w:r>
        <w:rPr>
          <w:rFonts w:ascii="Times New Roman" w:hAnsi="Times New Roman" w:hint="eastAsia"/>
          <w:sz w:val="24"/>
        </w:rPr>
        <w:t>；</w:t>
      </w:r>
      <w:r>
        <w:rPr>
          <w:rFonts w:ascii="Times New Roman" w:hAnsi="Times New Roman"/>
          <w:sz w:val="24"/>
        </w:rPr>
        <w:t>安装</w:t>
      </w:r>
      <w:proofErr w:type="spellStart"/>
      <w:r>
        <w:rPr>
          <w:rFonts w:ascii="Times New Roman" w:hAnsi="Times New Roman"/>
          <w:sz w:val="24"/>
        </w:rPr>
        <w:t>labelme</w:t>
      </w:r>
      <w:proofErr w:type="spellEnd"/>
      <w:r>
        <w:rPr>
          <w:rFonts w:ascii="Times New Roman" w:hAnsi="Times New Roman"/>
          <w:sz w:val="24"/>
        </w:rPr>
        <w:t>所需要的依赖环境</w:t>
      </w:r>
      <w:r>
        <w:rPr>
          <w:rFonts w:ascii="Times New Roman" w:hAnsi="Times New Roman"/>
          <w:sz w:val="24"/>
        </w:rPr>
        <w:t>，</w:t>
      </w:r>
      <w:r>
        <w:rPr>
          <w:rFonts w:ascii="Times New Roman" w:hAnsi="Times New Roman"/>
          <w:sz w:val="24"/>
        </w:rPr>
        <w:t>安装的时候使用</w:t>
      </w:r>
      <w:r>
        <w:rPr>
          <w:rFonts w:ascii="Times New Roman" w:hAnsi="Times New Roman"/>
          <w:sz w:val="24"/>
        </w:rPr>
        <w:t>pip</w:t>
      </w:r>
      <w:r>
        <w:rPr>
          <w:rFonts w:ascii="Times New Roman" w:hAnsi="Times New Roman"/>
          <w:sz w:val="24"/>
        </w:rPr>
        <w:t>或者</w:t>
      </w:r>
      <w:proofErr w:type="spellStart"/>
      <w:r>
        <w:rPr>
          <w:rFonts w:ascii="Times New Roman" w:hAnsi="Times New Roman"/>
          <w:sz w:val="24"/>
        </w:rPr>
        <w:t>conda</w:t>
      </w:r>
      <w:proofErr w:type="spellEnd"/>
      <w:r>
        <w:rPr>
          <w:rFonts w:ascii="Times New Roman" w:hAnsi="Times New Roman"/>
          <w:sz w:val="24"/>
        </w:rPr>
        <w:t>都可以，两者之中有一个</w:t>
      </w:r>
      <w:proofErr w:type="gramStart"/>
      <w:r>
        <w:rPr>
          <w:rFonts w:ascii="Times New Roman" w:hAnsi="Times New Roman"/>
          <w:sz w:val="24"/>
        </w:rPr>
        <w:t>不</w:t>
      </w:r>
      <w:proofErr w:type="gramEnd"/>
      <w:r>
        <w:rPr>
          <w:rFonts w:ascii="Times New Roman" w:hAnsi="Times New Roman"/>
          <w:sz w:val="24"/>
        </w:rPr>
        <w:t>行时尝试使用另一个</w:t>
      </w:r>
      <w:r>
        <w:rPr>
          <w:rFonts w:ascii="Times New Roman" w:hAnsi="Times New Roman"/>
          <w:sz w:val="24"/>
        </w:rPr>
        <w:t>，</w:t>
      </w:r>
      <w:r>
        <w:rPr>
          <w:rFonts w:ascii="Times New Roman" w:hAnsi="Times New Roman" w:hint="eastAsia"/>
          <w:sz w:val="24"/>
        </w:rPr>
        <w:t>输入</w:t>
      </w:r>
      <w:r>
        <w:rPr>
          <w:rFonts w:ascii="Times New Roman" w:hAnsi="Times New Roman"/>
          <w:sz w:val="24"/>
        </w:rPr>
        <w:t xml:space="preserve">pip install </w:t>
      </w:r>
      <w:proofErr w:type="spellStart"/>
      <w:r>
        <w:rPr>
          <w:rFonts w:ascii="Times New Roman" w:hAnsi="Times New Roman"/>
          <w:sz w:val="24"/>
        </w:rPr>
        <w:t>pyqt</w:t>
      </w:r>
      <w:proofErr w:type="spellEnd"/>
      <w:r>
        <w:rPr>
          <w:rFonts w:ascii="Times New Roman" w:hAnsi="Times New Roman" w:hint="eastAsia"/>
          <w:sz w:val="24"/>
        </w:rPr>
        <w:t>（</w:t>
      </w:r>
      <w:r>
        <w:rPr>
          <w:rFonts w:ascii="Times New Roman" w:hAnsi="Times New Roman" w:hint="eastAsia"/>
          <w:sz w:val="24"/>
        </w:rPr>
        <w:t>或者</w:t>
      </w:r>
      <w:proofErr w:type="spellStart"/>
      <w:r>
        <w:rPr>
          <w:rFonts w:ascii="Times New Roman" w:hAnsi="Times New Roman"/>
          <w:sz w:val="24"/>
        </w:rPr>
        <w:t>conda</w:t>
      </w:r>
      <w:proofErr w:type="spellEnd"/>
      <w:r>
        <w:rPr>
          <w:rFonts w:ascii="Times New Roman" w:hAnsi="Times New Roman"/>
          <w:sz w:val="24"/>
        </w:rPr>
        <w:t xml:space="preserve"> install </w:t>
      </w:r>
      <w:proofErr w:type="spellStart"/>
      <w:r>
        <w:rPr>
          <w:rFonts w:ascii="Times New Roman" w:hAnsi="Times New Roman"/>
          <w:sz w:val="24"/>
        </w:rPr>
        <w:t>pyqt</w:t>
      </w:r>
      <w:proofErr w:type="spellEnd"/>
      <w:r>
        <w:rPr>
          <w:rFonts w:ascii="Times New Roman" w:hAnsi="Times New Roman" w:hint="eastAsia"/>
          <w:sz w:val="24"/>
        </w:rPr>
        <w:t>），</w:t>
      </w:r>
      <w:r>
        <w:rPr>
          <w:rFonts w:ascii="Times New Roman" w:hAnsi="Times New Roman" w:hint="eastAsia"/>
          <w:sz w:val="24"/>
        </w:rPr>
        <w:t>回车</w:t>
      </w:r>
      <w:r>
        <w:rPr>
          <w:rFonts w:ascii="Times New Roman" w:hAnsi="Times New Roman"/>
          <w:sz w:val="24"/>
        </w:rPr>
        <w:t>，</w:t>
      </w:r>
      <w:r>
        <w:rPr>
          <w:rFonts w:ascii="Times New Roman" w:hAnsi="Times New Roman" w:hint="eastAsia"/>
          <w:sz w:val="24"/>
        </w:rPr>
        <w:t>输入</w:t>
      </w:r>
      <w:r>
        <w:rPr>
          <w:rFonts w:ascii="Times New Roman" w:hAnsi="Times New Roman"/>
          <w:sz w:val="24"/>
        </w:rPr>
        <w:t xml:space="preserve">pip </w:t>
      </w:r>
      <w:proofErr w:type="spellStart"/>
      <w:r>
        <w:rPr>
          <w:rFonts w:ascii="Times New Roman" w:hAnsi="Times New Roman"/>
          <w:sz w:val="24"/>
        </w:rPr>
        <w:t>insatll</w:t>
      </w:r>
      <w:proofErr w:type="spellEnd"/>
      <w:r>
        <w:rPr>
          <w:rFonts w:ascii="Times New Roman" w:hAnsi="Times New Roman"/>
          <w:sz w:val="24"/>
        </w:rPr>
        <w:t xml:space="preserve"> pillow</w:t>
      </w:r>
      <w:r>
        <w:rPr>
          <w:rFonts w:ascii="Times New Roman" w:hAnsi="Times New Roman" w:hint="eastAsia"/>
          <w:sz w:val="24"/>
        </w:rPr>
        <w:t>（</w:t>
      </w:r>
      <w:r>
        <w:rPr>
          <w:rFonts w:ascii="Times New Roman" w:hAnsi="Times New Roman"/>
          <w:sz w:val="24"/>
        </w:rPr>
        <w:t>或者，</w:t>
      </w:r>
      <w:proofErr w:type="spellStart"/>
      <w:r>
        <w:rPr>
          <w:rFonts w:ascii="Times New Roman" w:hAnsi="Times New Roman"/>
          <w:sz w:val="24"/>
        </w:rPr>
        <w:t>conda</w:t>
      </w:r>
      <w:proofErr w:type="spellEnd"/>
      <w:r>
        <w:rPr>
          <w:rFonts w:ascii="Times New Roman" w:hAnsi="Times New Roman"/>
          <w:sz w:val="24"/>
        </w:rPr>
        <w:t xml:space="preserve"> install pillow</w:t>
      </w:r>
      <w:r>
        <w:rPr>
          <w:rFonts w:ascii="Times New Roman" w:hAnsi="Times New Roman" w:hint="eastAsia"/>
          <w:sz w:val="24"/>
        </w:rPr>
        <w:t>），</w:t>
      </w:r>
      <w:r>
        <w:rPr>
          <w:rFonts w:ascii="Times New Roman" w:hAnsi="Times New Roman" w:hint="eastAsia"/>
          <w:sz w:val="24"/>
        </w:rPr>
        <w:t>回车；</w:t>
      </w:r>
      <w:r>
        <w:rPr>
          <w:rFonts w:ascii="Times New Roman" w:hAnsi="Times New Roman"/>
          <w:sz w:val="24"/>
        </w:rPr>
        <w:t>安装</w:t>
      </w:r>
      <w:proofErr w:type="spellStart"/>
      <w:r>
        <w:rPr>
          <w:rFonts w:ascii="Times New Roman" w:hAnsi="Times New Roman"/>
          <w:sz w:val="24"/>
        </w:rPr>
        <w:t>labelme</w:t>
      </w:r>
      <w:proofErr w:type="spellEnd"/>
      <w:r>
        <w:rPr>
          <w:rFonts w:ascii="Times New Roman" w:hAnsi="Times New Roman" w:hint="eastAsia"/>
          <w:sz w:val="24"/>
        </w:rPr>
        <w:t xml:space="preserve"> </w:t>
      </w:r>
      <w:r>
        <w:rPr>
          <w:rFonts w:ascii="Times New Roman" w:hAnsi="Times New Roman" w:hint="eastAsia"/>
          <w:sz w:val="24"/>
        </w:rPr>
        <w:t>输入</w:t>
      </w:r>
      <w:proofErr w:type="spellStart"/>
      <w:r>
        <w:rPr>
          <w:rFonts w:ascii="Times New Roman" w:hAnsi="Times New Roman"/>
          <w:sz w:val="24"/>
        </w:rPr>
        <w:t>conda</w:t>
      </w:r>
      <w:proofErr w:type="spellEnd"/>
      <w:r>
        <w:rPr>
          <w:rFonts w:ascii="Times New Roman" w:hAnsi="Times New Roman"/>
          <w:sz w:val="24"/>
        </w:rPr>
        <w:t xml:space="preserve"> install </w:t>
      </w:r>
      <w:proofErr w:type="spellStart"/>
      <w:r>
        <w:rPr>
          <w:rFonts w:ascii="Times New Roman" w:hAnsi="Times New Roman"/>
          <w:sz w:val="24"/>
        </w:rPr>
        <w:lastRenderedPageBreak/>
        <w:t>labelme</w:t>
      </w:r>
      <w:proofErr w:type="spellEnd"/>
      <w:r>
        <w:rPr>
          <w:rFonts w:ascii="Times New Roman" w:hAnsi="Times New Roman"/>
          <w:sz w:val="24"/>
        </w:rPr>
        <w:t>=</w:t>
      </w:r>
      <w:r>
        <w:rPr>
          <w:rFonts w:ascii="Times New Roman" w:hAnsi="Times New Roman"/>
          <w:sz w:val="24"/>
        </w:rPr>
        <w:t>4.5.6</w:t>
      </w:r>
      <w:r>
        <w:rPr>
          <w:rFonts w:ascii="Times New Roman" w:hAnsi="Times New Roman" w:hint="eastAsia"/>
          <w:sz w:val="24"/>
        </w:rPr>
        <w:t>（</w:t>
      </w:r>
      <w:r>
        <w:rPr>
          <w:rFonts w:ascii="Times New Roman" w:hAnsi="Times New Roman" w:hint="eastAsia"/>
          <w:sz w:val="24"/>
        </w:rPr>
        <w:t>或者</w:t>
      </w:r>
      <w:r>
        <w:rPr>
          <w:rFonts w:ascii="Times New Roman" w:hAnsi="Times New Roman"/>
          <w:sz w:val="24"/>
        </w:rPr>
        <w:t xml:space="preserve">pip install </w:t>
      </w:r>
      <w:proofErr w:type="spellStart"/>
      <w:r>
        <w:rPr>
          <w:rFonts w:ascii="Times New Roman" w:hAnsi="Times New Roman"/>
          <w:sz w:val="24"/>
        </w:rPr>
        <w:t>labelme</w:t>
      </w:r>
      <w:proofErr w:type="spellEnd"/>
      <w:r>
        <w:rPr>
          <w:rFonts w:ascii="Times New Roman" w:hAnsi="Times New Roman"/>
          <w:sz w:val="24"/>
        </w:rPr>
        <w:t>==4.5.6</w:t>
      </w:r>
      <w:r>
        <w:rPr>
          <w:rFonts w:ascii="Times New Roman" w:hAnsi="Times New Roman" w:hint="eastAsia"/>
          <w:sz w:val="24"/>
        </w:rPr>
        <w:t>）；</w:t>
      </w:r>
      <w:r>
        <w:rPr>
          <w:rFonts w:ascii="Times New Roman" w:hAnsi="Times New Roman"/>
          <w:sz w:val="24"/>
        </w:rPr>
        <w:t>使用</w:t>
      </w:r>
      <w:proofErr w:type="spellStart"/>
      <w:r>
        <w:rPr>
          <w:rFonts w:ascii="Times New Roman" w:hAnsi="Times New Roman"/>
          <w:sz w:val="24"/>
        </w:rPr>
        <w:t>labelme</w:t>
      </w:r>
      <w:proofErr w:type="spellEnd"/>
      <w:r>
        <w:rPr>
          <w:rFonts w:ascii="Times New Roman" w:hAnsi="Times New Roman"/>
          <w:sz w:val="24"/>
        </w:rPr>
        <w:t>标注图片</w:t>
      </w:r>
      <w:r>
        <w:rPr>
          <w:rFonts w:ascii="Times New Roman" w:hAnsi="Times New Roman"/>
          <w:sz w:val="24"/>
        </w:rPr>
        <w:t>，</w:t>
      </w:r>
      <w:r>
        <w:rPr>
          <w:rFonts w:ascii="Times New Roman" w:hAnsi="Times New Roman" w:hint="eastAsia"/>
          <w:sz w:val="24"/>
        </w:rPr>
        <w:t>如图</w:t>
      </w:r>
      <w:r>
        <w:rPr>
          <w:rFonts w:ascii="Times New Roman" w:hAnsi="Times New Roman" w:hint="eastAsia"/>
          <w:sz w:val="24"/>
        </w:rPr>
        <w:t>5-4</w:t>
      </w:r>
      <w:r>
        <w:rPr>
          <w:rFonts w:ascii="Times New Roman" w:hAnsi="Times New Roman" w:hint="eastAsia"/>
          <w:sz w:val="24"/>
        </w:rPr>
        <w:t>（</w:t>
      </w:r>
      <w:r>
        <w:rPr>
          <w:rFonts w:ascii="Times New Roman" w:hAnsi="Times New Roman" w:hint="eastAsia"/>
          <w:sz w:val="24"/>
        </w:rPr>
        <w:t>g</w:t>
      </w:r>
      <w:r>
        <w:rPr>
          <w:rFonts w:ascii="Times New Roman" w:hAnsi="Times New Roman" w:hint="eastAsia"/>
          <w:sz w:val="24"/>
        </w:rPr>
        <w:t>）</w:t>
      </w:r>
      <w:r>
        <w:rPr>
          <w:rFonts w:ascii="Times New Roman" w:hAnsi="Times New Roman"/>
          <w:sz w:val="24"/>
        </w:rPr>
        <w:t>在刚才安装好的窗口下输入</w:t>
      </w:r>
      <w:proofErr w:type="spellStart"/>
      <w:r>
        <w:rPr>
          <w:rFonts w:ascii="Times New Roman" w:hAnsi="Times New Roman"/>
          <w:sz w:val="24"/>
        </w:rPr>
        <w:t>labelme</w:t>
      </w:r>
      <w:proofErr w:type="spellEnd"/>
      <w:r>
        <w:rPr>
          <w:rFonts w:ascii="Times New Roman" w:hAnsi="Times New Roman"/>
          <w:sz w:val="24"/>
        </w:rPr>
        <w:t>后便可打开</w:t>
      </w:r>
      <w:proofErr w:type="spellStart"/>
      <w:r>
        <w:rPr>
          <w:rFonts w:ascii="Times New Roman" w:hAnsi="Times New Roman"/>
          <w:sz w:val="24"/>
        </w:rPr>
        <w:t>labelme</w:t>
      </w:r>
      <w:proofErr w:type="spellEnd"/>
      <w:r>
        <w:rPr>
          <w:rFonts w:ascii="Times New Roman" w:hAnsi="Times New Roman" w:hint="eastAsia"/>
          <w:sz w:val="24"/>
        </w:rPr>
        <w:t>如图</w:t>
      </w:r>
      <w:r>
        <w:rPr>
          <w:rFonts w:ascii="Times New Roman" w:hAnsi="Times New Roman" w:hint="eastAsia"/>
          <w:sz w:val="24"/>
        </w:rPr>
        <w:t>5-4</w:t>
      </w:r>
      <w:r>
        <w:rPr>
          <w:rFonts w:ascii="Times New Roman" w:hAnsi="Times New Roman" w:hint="eastAsia"/>
          <w:sz w:val="24"/>
        </w:rPr>
        <w:t>（</w:t>
      </w:r>
      <w:r>
        <w:rPr>
          <w:rFonts w:ascii="Times New Roman" w:hAnsi="Times New Roman" w:hint="eastAsia"/>
          <w:sz w:val="24"/>
        </w:rPr>
        <w:t>h</w:t>
      </w:r>
      <w:r>
        <w:rPr>
          <w:rFonts w:ascii="Times New Roman" w:hAnsi="Times New Roman" w:hint="eastAsia"/>
          <w:sz w:val="24"/>
        </w:rPr>
        <w:t>）所示</w:t>
      </w:r>
      <w:r>
        <w:rPr>
          <w:rFonts w:ascii="Times New Roman" w:hAnsi="Times New Roman"/>
          <w:sz w:val="24"/>
        </w:rPr>
        <w:t>。</w:t>
      </w:r>
    </w:p>
    <w:p w14:paraId="43AF4DA9" w14:textId="69A0A923" w:rsidR="00CC2512" w:rsidRDefault="00705C2B">
      <w:pPr>
        <w:pStyle w:val="3"/>
        <w:ind w:firstLineChars="200" w:firstLine="643"/>
        <w:rPr>
          <w:rFonts w:hint="eastAsia"/>
        </w:rPr>
      </w:pPr>
      <w:bookmarkStart w:id="177" w:name="_Toc26027"/>
      <w:bookmarkStart w:id="178" w:name="_5.1.3_labelme使用"/>
      <w:r>
        <w:rPr>
          <w:rFonts w:ascii="Times New Roman" w:hAnsi="Times New Roman" w:hint="eastAsia"/>
        </w:rPr>
        <w:t xml:space="preserve">5.1.3 </w:t>
      </w:r>
      <w:proofErr w:type="spellStart"/>
      <w:r>
        <w:rPr>
          <w:rFonts w:ascii="Times New Roman" w:hAnsi="Times New Roman" w:hint="eastAsia"/>
        </w:rPr>
        <w:t>labelme</w:t>
      </w:r>
      <w:proofErr w:type="spellEnd"/>
      <w:r>
        <w:rPr>
          <w:rFonts w:ascii="Times New Roman" w:hAnsi="Times New Roman" w:hint="eastAsia"/>
        </w:rPr>
        <w:t>使用</w:t>
      </w:r>
      <w:bookmarkEnd w:id="177"/>
      <w:ins w:id="179" w:author="杜 秀全" w:date="2022-07-06T10:49:00Z">
        <w:r w:rsidR="008F6555">
          <w:rPr>
            <w:rFonts w:ascii="Times New Roman" w:hAnsi="Times New Roman" w:hint="eastAsia"/>
          </w:rPr>
          <w:t>，建议再装个</w:t>
        </w:r>
        <w:r w:rsidR="008F6555">
          <w:rPr>
            <w:rFonts w:ascii="Times New Roman" w:hAnsi="Times New Roman" w:hint="eastAsia"/>
          </w:rPr>
          <w:t>n</w:t>
        </w:r>
        <w:r w:rsidR="008F6555">
          <w:rPr>
            <w:rFonts w:ascii="Times New Roman" w:hAnsi="Times New Roman"/>
          </w:rPr>
          <w:t>otepad++</w:t>
        </w:r>
        <w:r w:rsidR="008F6555">
          <w:rPr>
            <w:rFonts w:ascii="Times New Roman" w:hAnsi="Times New Roman" w:hint="eastAsia"/>
          </w:rPr>
          <w:t>软件，可以用来打开</w:t>
        </w:r>
        <w:r w:rsidR="008F6555">
          <w:rPr>
            <w:rFonts w:ascii="Times New Roman" w:hAnsi="Times New Roman" w:hint="eastAsia"/>
          </w:rPr>
          <w:t>j</w:t>
        </w:r>
        <w:r w:rsidR="008F6555">
          <w:rPr>
            <w:rFonts w:ascii="Times New Roman" w:hAnsi="Times New Roman"/>
          </w:rPr>
          <w:t>son</w:t>
        </w:r>
        <w:r w:rsidR="008F6555">
          <w:rPr>
            <w:rFonts w:ascii="Times New Roman" w:hAnsi="Times New Roman" w:hint="eastAsia"/>
          </w:rPr>
          <w:t>文件，</w:t>
        </w:r>
      </w:ins>
      <w:ins w:id="180" w:author="杜 秀全" w:date="2022-07-06T10:50:00Z">
        <w:r w:rsidR="008F6555">
          <w:rPr>
            <w:rFonts w:ascii="Times New Roman" w:hAnsi="Times New Roman" w:hint="eastAsia"/>
          </w:rPr>
          <w:t>此软件就是记事本软件，只是比</w:t>
        </w:r>
        <w:r w:rsidR="008F6555">
          <w:rPr>
            <w:rFonts w:ascii="Times New Roman" w:hAnsi="Times New Roman" w:hint="eastAsia"/>
          </w:rPr>
          <w:t>w</w:t>
        </w:r>
        <w:r w:rsidR="008F6555">
          <w:rPr>
            <w:rFonts w:ascii="Times New Roman" w:hAnsi="Times New Roman"/>
          </w:rPr>
          <w:t>indows</w:t>
        </w:r>
        <w:r w:rsidR="008F6555">
          <w:rPr>
            <w:rFonts w:ascii="Times New Roman" w:hAnsi="Times New Roman" w:hint="eastAsia"/>
          </w:rPr>
          <w:t>自带的更好使用而已。</w:t>
        </w:r>
      </w:ins>
    </w:p>
    <w:bookmarkEnd w:id="178"/>
    <w:p w14:paraId="3743227D" w14:textId="77777777" w:rsidR="00CC2512" w:rsidRDefault="00705C2B">
      <w:pPr>
        <w:jc w:val="center"/>
      </w:pPr>
      <w:r>
        <w:rPr>
          <w:noProof/>
        </w:rPr>
        <w:drawing>
          <wp:inline distT="0" distB="0" distL="114300" distR="114300" wp14:anchorId="55A05F17" wp14:editId="046CD797">
            <wp:extent cx="3288030" cy="1790700"/>
            <wp:effectExtent l="0" t="0" r="7620" b="0"/>
            <wp:docPr id="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1"/>
                    <pic:cNvPicPr>
                      <a:picLocks noChangeAspect="1"/>
                    </pic:cNvPicPr>
                  </pic:nvPicPr>
                  <pic:blipFill>
                    <a:blip r:embed="rId159"/>
                    <a:stretch>
                      <a:fillRect/>
                    </a:stretch>
                  </pic:blipFill>
                  <pic:spPr>
                    <a:xfrm>
                      <a:off x="0" y="0"/>
                      <a:ext cx="3288030" cy="1790700"/>
                    </a:xfrm>
                    <a:prstGeom prst="rect">
                      <a:avLst/>
                    </a:prstGeom>
                    <a:noFill/>
                    <a:ln>
                      <a:noFill/>
                    </a:ln>
                  </pic:spPr>
                </pic:pic>
              </a:graphicData>
            </a:graphic>
          </wp:inline>
        </w:drawing>
      </w:r>
    </w:p>
    <w:p w14:paraId="258EE3F0" w14:textId="77777777" w:rsidR="00CC2512" w:rsidRDefault="00705C2B">
      <w:pPr>
        <w:jc w:val="center"/>
      </w:pPr>
      <w:r>
        <w:rPr>
          <w:rFonts w:hint="eastAsia"/>
        </w:rPr>
        <w:t>（</w:t>
      </w:r>
      <w:r>
        <w:rPr>
          <w:rFonts w:hint="eastAsia"/>
        </w:rPr>
        <w:t>a</w:t>
      </w:r>
      <w:r>
        <w:rPr>
          <w:rFonts w:hint="eastAsia"/>
        </w:rPr>
        <w:t>）</w:t>
      </w:r>
      <w:proofErr w:type="spellStart"/>
      <w:r>
        <w:rPr>
          <w:rFonts w:hint="eastAsia"/>
        </w:rPr>
        <w:t>cmd</w:t>
      </w:r>
      <w:proofErr w:type="spellEnd"/>
      <w:r>
        <w:rPr>
          <w:rFonts w:hint="eastAsia"/>
        </w:rPr>
        <w:t>窗口</w:t>
      </w:r>
    </w:p>
    <w:p w14:paraId="75CB2F72" w14:textId="77777777" w:rsidR="00CC2512" w:rsidRDefault="00705C2B">
      <w:pPr>
        <w:jc w:val="center"/>
      </w:pPr>
      <w:r>
        <w:rPr>
          <w:noProof/>
        </w:rPr>
        <w:drawing>
          <wp:inline distT="0" distB="0" distL="114300" distR="114300" wp14:anchorId="5E97745A" wp14:editId="735778E2">
            <wp:extent cx="3286125" cy="695325"/>
            <wp:effectExtent l="0" t="0" r="9525" b="9525"/>
            <wp:docPr id="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2"/>
                    <pic:cNvPicPr>
                      <a:picLocks noChangeAspect="1"/>
                    </pic:cNvPicPr>
                  </pic:nvPicPr>
                  <pic:blipFill>
                    <a:blip r:embed="rId160"/>
                    <a:srcRect t="49655"/>
                    <a:stretch>
                      <a:fillRect/>
                    </a:stretch>
                  </pic:blipFill>
                  <pic:spPr>
                    <a:xfrm>
                      <a:off x="0" y="0"/>
                      <a:ext cx="3286125" cy="695325"/>
                    </a:xfrm>
                    <a:prstGeom prst="rect">
                      <a:avLst/>
                    </a:prstGeom>
                    <a:noFill/>
                    <a:ln>
                      <a:noFill/>
                    </a:ln>
                  </pic:spPr>
                </pic:pic>
              </a:graphicData>
            </a:graphic>
          </wp:inline>
        </w:drawing>
      </w:r>
    </w:p>
    <w:p w14:paraId="0EE830A3" w14:textId="77777777" w:rsidR="00CC2512" w:rsidRDefault="00705C2B">
      <w:pPr>
        <w:jc w:val="center"/>
      </w:pPr>
      <w:r>
        <w:rPr>
          <w:rFonts w:hint="eastAsia"/>
        </w:rPr>
        <w:t>（</w:t>
      </w:r>
      <w:r>
        <w:rPr>
          <w:rFonts w:hint="eastAsia"/>
        </w:rPr>
        <w:t>b</w:t>
      </w:r>
      <w:r>
        <w:rPr>
          <w:rFonts w:hint="eastAsia"/>
        </w:rPr>
        <w:t>）</w:t>
      </w:r>
      <w:r>
        <w:rPr>
          <w:rFonts w:hint="eastAsia"/>
        </w:rPr>
        <w:t>激活环境</w:t>
      </w:r>
    </w:p>
    <w:p w14:paraId="7C9E9961" w14:textId="77777777" w:rsidR="00CC2512" w:rsidRDefault="00705C2B">
      <w:pPr>
        <w:jc w:val="center"/>
      </w:pPr>
      <w:r>
        <w:rPr>
          <w:noProof/>
        </w:rPr>
        <w:drawing>
          <wp:inline distT="0" distB="0" distL="114300" distR="114300" wp14:anchorId="7DC56E48" wp14:editId="1A24CDD9">
            <wp:extent cx="3275330" cy="215900"/>
            <wp:effectExtent l="0" t="0" r="1270" b="12700"/>
            <wp:docPr id="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3"/>
                    <pic:cNvPicPr>
                      <a:picLocks noChangeAspect="1"/>
                    </pic:cNvPicPr>
                  </pic:nvPicPr>
                  <pic:blipFill>
                    <a:blip r:embed="rId161"/>
                    <a:srcRect r="13601" b="12821"/>
                    <a:stretch>
                      <a:fillRect/>
                    </a:stretch>
                  </pic:blipFill>
                  <pic:spPr>
                    <a:xfrm>
                      <a:off x="0" y="0"/>
                      <a:ext cx="3275330" cy="215900"/>
                    </a:xfrm>
                    <a:prstGeom prst="rect">
                      <a:avLst/>
                    </a:prstGeom>
                    <a:noFill/>
                    <a:ln>
                      <a:noFill/>
                    </a:ln>
                  </pic:spPr>
                </pic:pic>
              </a:graphicData>
            </a:graphic>
          </wp:inline>
        </w:drawing>
      </w:r>
    </w:p>
    <w:p w14:paraId="6B6F18F8" w14:textId="77777777" w:rsidR="00CC2512" w:rsidRDefault="00705C2B">
      <w:pPr>
        <w:jc w:val="center"/>
      </w:pPr>
      <w:r>
        <w:rPr>
          <w:rFonts w:hint="eastAsia"/>
        </w:rPr>
        <w:t>（</w:t>
      </w:r>
      <w:r>
        <w:rPr>
          <w:rFonts w:hint="eastAsia"/>
        </w:rPr>
        <w:t>c</w:t>
      </w:r>
      <w:r>
        <w:rPr>
          <w:rFonts w:hint="eastAsia"/>
        </w:rPr>
        <w:t>）</w:t>
      </w:r>
      <w:r>
        <w:rPr>
          <w:rFonts w:hint="eastAsia"/>
        </w:rPr>
        <w:t>打开</w:t>
      </w:r>
      <w:proofErr w:type="spellStart"/>
      <w:r>
        <w:rPr>
          <w:rFonts w:hint="eastAsia"/>
        </w:rPr>
        <w:t>labelme</w:t>
      </w:r>
      <w:proofErr w:type="spellEnd"/>
    </w:p>
    <w:p w14:paraId="201DD051" w14:textId="77777777" w:rsidR="00CC2512" w:rsidRDefault="00705C2B">
      <w:pPr>
        <w:jc w:val="center"/>
      </w:pPr>
      <w:r>
        <w:rPr>
          <w:noProof/>
        </w:rPr>
        <w:drawing>
          <wp:inline distT="0" distB="0" distL="114300" distR="114300" wp14:anchorId="10F9C3E5" wp14:editId="58DCD54C">
            <wp:extent cx="4575810" cy="2365375"/>
            <wp:effectExtent l="0" t="0" r="15240" b="15875"/>
            <wp:docPr id="9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6"/>
                    <pic:cNvPicPr>
                      <a:picLocks noChangeAspect="1"/>
                    </pic:cNvPicPr>
                  </pic:nvPicPr>
                  <pic:blipFill>
                    <a:blip r:embed="rId162"/>
                    <a:stretch>
                      <a:fillRect/>
                    </a:stretch>
                  </pic:blipFill>
                  <pic:spPr>
                    <a:xfrm>
                      <a:off x="0" y="0"/>
                      <a:ext cx="4575810" cy="2365375"/>
                    </a:xfrm>
                    <a:prstGeom prst="rect">
                      <a:avLst/>
                    </a:prstGeom>
                    <a:noFill/>
                    <a:ln>
                      <a:noFill/>
                    </a:ln>
                  </pic:spPr>
                </pic:pic>
              </a:graphicData>
            </a:graphic>
          </wp:inline>
        </w:drawing>
      </w:r>
    </w:p>
    <w:p w14:paraId="32CD6E65" w14:textId="77777777" w:rsidR="00CC2512" w:rsidRDefault="00705C2B">
      <w:pPr>
        <w:jc w:val="center"/>
      </w:pPr>
      <w:r>
        <w:rPr>
          <w:rFonts w:hint="eastAsia"/>
        </w:rPr>
        <w:lastRenderedPageBreak/>
        <w:t>（</w:t>
      </w:r>
      <w:r>
        <w:rPr>
          <w:rFonts w:hint="eastAsia"/>
        </w:rPr>
        <w:t>d</w:t>
      </w:r>
      <w:r>
        <w:rPr>
          <w:rFonts w:hint="eastAsia"/>
        </w:rPr>
        <w:t>）</w:t>
      </w:r>
      <w:proofErr w:type="spellStart"/>
      <w:r>
        <w:rPr>
          <w:rFonts w:hint="eastAsia"/>
        </w:rPr>
        <w:t>labelme</w:t>
      </w:r>
      <w:proofErr w:type="spellEnd"/>
      <w:r>
        <w:rPr>
          <w:rFonts w:hint="eastAsia"/>
        </w:rPr>
        <w:t>界面</w:t>
      </w:r>
    </w:p>
    <w:p w14:paraId="0E10F0A9" w14:textId="77777777" w:rsidR="00CC2512" w:rsidRDefault="00705C2B">
      <w:pPr>
        <w:jc w:val="center"/>
      </w:pPr>
      <w:r>
        <w:rPr>
          <w:rFonts w:hint="eastAsia"/>
        </w:rPr>
        <w:t>图</w:t>
      </w:r>
      <w:r>
        <w:rPr>
          <w:rFonts w:hint="eastAsia"/>
        </w:rPr>
        <w:t xml:space="preserve">5-5 </w:t>
      </w:r>
      <w:r>
        <w:rPr>
          <w:rFonts w:hint="eastAsia"/>
        </w:rPr>
        <w:t>非首次打开</w:t>
      </w:r>
      <w:proofErr w:type="spellStart"/>
      <w:r>
        <w:rPr>
          <w:rFonts w:hint="eastAsia"/>
        </w:rPr>
        <w:t>labelme</w:t>
      </w:r>
      <w:proofErr w:type="spellEnd"/>
    </w:p>
    <w:p w14:paraId="3AED4050" w14:textId="77777777" w:rsidR="00CC2512" w:rsidRDefault="00705C2B">
      <w:pPr>
        <w:jc w:val="center"/>
      </w:pPr>
      <w:r>
        <w:rPr>
          <w:noProof/>
        </w:rPr>
        <w:drawing>
          <wp:inline distT="0" distB="0" distL="114300" distR="114300" wp14:anchorId="2AEFABCA" wp14:editId="479E1C6E">
            <wp:extent cx="4876800" cy="2667635"/>
            <wp:effectExtent l="0" t="0" r="0" b="18415"/>
            <wp:docPr id="12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76"/>
                    <pic:cNvPicPr>
                      <a:picLocks noChangeAspect="1"/>
                    </pic:cNvPicPr>
                  </pic:nvPicPr>
                  <pic:blipFill>
                    <a:blip r:embed="rId163"/>
                    <a:stretch>
                      <a:fillRect/>
                    </a:stretch>
                  </pic:blipFill>
                  <pic:spPr>
                    <a:xfrm>
                      <a:off x="0" y="0"/>
                      <a:ext cx="4876800" cy="2667635"/>
                    </a:xfrm>
                    <a:prstGeom prst="rect">
                      <a:avLst/>
                    </a:prstGeom>
                    <a:noFill/>
                    <a:ln>
                      <a:noFill/>
                    </a:ln>
                  </pic:spPr>
                </pic:pic>
              </a:graphicData>
            </a:graphic>
          </wp:inline>
        </w:drawing>
      </w:r>
    </w:p>
    <w:p w14:paraId="3AC90A64" w14:textId="77777777" w:rsidR="00CC2512" w:rsidRDefault="00705C2B">
      <w:pPr>
        <w:jc w:val="center"/>
      </w:pPr>
      <w:r>
        <w:rPr>
          <w:rFonts w:hint="eastAsia"/>
        </w:rPr>
        <w:t>图</w:t>
      </w:r>
      <w:r>
        <w:rPr>
          <w:rFonts w:hint="eastAsia"/>
        </w:rPr>
        <w:t xml:space="preserve">5-6 </w:t>
      </w:r>
      <w:proofErr w:type="spellStart"/>
      <w:r>
        <w:rPr>
          <w:rFonts w:hint="eastAsia"/>
        </w:rPr>
        <w:t>labelme</w:t>
      </w:r>
      <w:proofErr w:type="spellEnd"/>
      <w:r>
        <w:rPr>
          <w:rFonts w:hint="eastAsia"/>
        </w:rPr>
        <w:t>界面介绍</w:t>
      </w:r>
    </w:p>
    <w:p w14:paraId="4DA06330" w14:textId="77777777" w:rsidR="00CC2512" w:rsidRDefault="00705C2B">
      <w:pPr>
        <w:jc w:val="center"/>
      </w:pPr>
      <w:r>
        <w:rPr>
          <w:noProof/>
        </w:rPr>
        <w:drawing>
          <wp:inline distT="0" distB="0" distL="114300" distR="114300" wp14:anchorId="17B57CB5" wp14:editId="287DEFF1">
            <wp:extent cx="3811905" cy="2446020"/>
            <wp:effectExtent l="0" t="0" r="17145" b="11430"/>
            <wp:docPr id="10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7"/>
                    <pic:cNvPicPr>
                      <a:picLocks noChangeAspect="1"/>
                    </pic:cNvPicPr>
                  </pic:nvPicPr>
                  <pic:blipFill>
                    <a:blip r:embed="rId164"/>
                    <a:stretch>
                      <a:fillRect/>
                    </a:stretch>
                  </pic:blipFill>
                  <pic:spPr>
                    <a:xfrm>
                      <a:off x="0" y="0"/>
                      <a:ext cx="3811905" cy="2446020"/>
                    </a:xfrm>
                    <a:prstGeom prst="rect">
                      <a:avLst/>
                    </a:prstGeom>
                    <a:noFill/>
                    <a:ln>
                      <a:noFill/>
                    </a:ln>
                  </pic:spPr>
                </pic:pic>
              </a:graphicData>
            </a:graphic>
          </wp:inline>
        </w:drawing>
      </w:r>
    </w:p>
    <w:p w14:paraId="1D09FF82" w14:textId="77777777" w:rsidR="00CC2512" w:rsidRDefault="00705C2B">
      <w:pPr>
        <w:jc w:val="center"/>
      </w:pPr>
      <w:r>
        <w:rPr>
          <w:rFonts w:hint="eastAsia"/>
        </w:rPr>
        <w:t>（</w:t>
      </w:r>
      <w:r>
        <w:rPr>
          <w:rFonts w:hint="eastAsia"/>
        </w:rPr>
        <w:t>a</w:t>
      </w:r>
      <w:r>
        <w:rPr>
          <w:rFonts w:hint="eastAsia"/>
        </w:rPr>
        <w:t>）</w:t>
      </w:r>
      <w:r>
        <w:rPr>
          <w:rFonts w:hint="eastAsia"/>
        </w:rPr>
        <w:t>导入文件夹</w:t>
      </w:r>
    </w:p>
    <w:p w14:paraId="239BD440" w14:textId="77777777" w:rsidR="00CC2512" w:rsidRDefault="00CC2512">
      <w:pPr>
        <w:jc w:val="center"/>
      </w:pPr>
    </w:p>
    <w:p w14:paraId="2C2A73AB" w14:textId="77777777" w:rsidR="00CC2512" w:rsidRDefault="00705C2B">
      <w:pPr>
        <w:jc w:val="center"/>
      </w:pPr>
      <w:r>
        <w:rPr>
          <w:noProof/>
        </w:rPr>
        <w:drawing>
          <wp:inline distT="0" distB="0" distL="114300" distR="114300" wp14:anchorId="026AAF45" wp14:editId="51D29ED1">
            <wp:extent cx="3909695" cy="2044700"/>
            <wp:effectExtent l="0" t="0" r="14605" b="12700"/>
            <wp:docPr id="1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8"/>
                    <pic:cNvPicPr>
                      <a:picLocks noChangeAspect="1"/>
                    </pic:cNvPicPr>
                  </pic:nvPicPr>
                  <pic:blipFill>
                    <a:blip r:embed="rId165"/>
                    <a:stretch>
                      <a:fillRect/>
                    </a:stretch>
                  </pic:blipFill>
                  <pic:spPr>
                    <a:xfrm>
                      <a:off x="0" y="0"/>
                      <a:ext cx="3909695" cy="2044700"/>
                    </a:xfrm>
                    <a:prstGeom prst="rect">
                      <a:avLst/>
                    </a:prstGeom>
                    <a:noFill/>
                    <a:ln>
                      <a:noFill/>
                    </a:ln>
                  </pic:spPr>
                </pic:pic>
              </a:graphicData>
            </a:graphic>
          </wp:inline>
        </w:drawing>
      </w:r>
    </w:p>
    <w:p w14:paraId="73A4277B" w14:textId="77777777" w:rsidR="00CC2512" w:rsidRDefault="00705C2B">
      <w:pPr>
        <w:jc w:val="center"/>
      </w:pPr>
      <w:r>
        <w:rPr>
          <w:rFonts w:hint="eastAsia"/>
        </w:rPr>
        <w:t>（</w:t>
      </w:r>
      <w:r>
        <w:rPr>
          <w:rFonts w:hint="eastAsia"/>
        </w:rPr>
        <w:t>b</w:t>
      </w:r>
      <w:r>
        <w:rPr>
          <w:rFonts w:hint="eastAsia"/>
        </w:rPr>
        <w:t>）</w:t>
      </w:r>
      <w:r>
        <w:rPr>
          <w:rFonts w:hint="eastAsia"/>
        </w:rPr>
        <w:t>标注</w:t>
      </w:r>
    </w:p>
    <w:p w14:paraId="7B8B9B02" w14:textId="77777777" w:rsidR="00CC2512" w:rsidRDefault="00705C2B">
      <w:pPr>
        <w:jc w:val="center"/>
      </w:pPr>
      <w:r>
        <w:rPr>
          <w:rFonts w:hint="eastAsia"/>
          <w:noProof/>
        </w:rPr>
        <w:lastRenderedPageBreak/>
        <w:drawing>
          <wp:inline distT="0" distB="0" distL="114300" distR="114300" wp14:anchorId="18238CF9" wp14:editId="26E3FD28">
            <wp:extent cx="3857625" cy="1012825"/>
            <wp:effectExtent l="0" t="0" r="9525" b="15875"/>
            <wp:docPr id="102" name="图片 102" descr="图片保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图片保存"/>
                    <pic:cNvPicPr>
                      <a:picLocks noChangeAspect="1"/>
                    </pic:cNvPicPr>
                  </pic:nvPicPr>
                  <pic:blipFill>
                    <a:blip r:embed="rId166"/>
                    <a:stretch>
                      <a:fillRect/>
                    </a:stretch>
                  </pic:blipFill>
                  <pic:spPr>
                    <a:xfrm>
                      <a:off x="0" y="0"/>
                      <a:ext cx="3857625" cy="1012825"/>
                    </a:xfrm>
                    <a:prstGeom prst="rect">
                      <a:avLst/>
                    </a:prstGeom>
                  </pic:spPr>
                </pic:pic>
              </a:graphicData>
            </a:graphic>
          </wp:inline>
        </w:drawing>
      </w:r>
    </w:p>
    <w:p w14:paraId="35C68959" w14:textId="77777777" w:rsidR="00CC2512" w:rsidRDefault="00705C2B">
      <w:pPr>
        <w:jc w:val="center"/>
      </w:pPr>
      <w:r>
        <w:rPr>
          <w:rFonts w:hint="eastAsia"/>
        </w:rPr>
        <w:t>（</w:t>
      </w:r>
      <w:r>
        <w:rPr>
          <w:rFonts w:hint="eastAsia"/>
        </w:rPr>
        <w:t>c</w:t>
      </w:r>
      <w:r>
        <w:rPr>
          <w:rFonts w:hint="eastAsia"/>
        </w:rPr>
        <w:t>）</w:t>
      </w:r>
      <w:proofErr w:type="gramStart"/>
      <w:r>
        <w:rPr>
          <w:rFonts w:hint="eastAsia"/>
        </w:rPr>
        <w:t>弹窗示意图</w:t>
      </w:r>
      <w:proofErr w:type="gramEnd"/>
    </w:p>
    <w:p w14:paraId="1C8FEB48" w14:textId="77777777" w:rsidR="00CC2512" w:rsidRDefault="00705C2B">
      <w:pPr>
        <w:jc w:val="center"/>
      </w:pPr>
      <w:r>
        <w:rPr>
          <w:noProof/>
        </w:rPr>
        <w:drawing>
          <wp:inline distT="0" distB="0" distL="114300" distR="114300" wp14:anchorId="1373B310" wp14:editId="58A923E2">
            <wp:extent cx="3913505" cy="2770505"/>
            <wp:effectExtent l="0" t="0" r="10795" b="10795"/>
            <wp:docPr id="1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0"/>
                    <pic:cNvPicPr>
                      <a:picLocks noChangeAspect="1"/>
                    </pic:cNvPicPr>
                  </pic:nvPicPr>
                  <pic:blipFill>
                    <a:blip r:embed="rId167"/>
                    <a:stretch>
                      <a:fillRect/>
                    </a:stretch>
                  </pic:blipFill>
                  <pic:spPr>
                    <a:xfrm>
                      <a:off x="0" y="0"/>
                      <a:ext cx="3913505" cy="2770505"/>
                    </a:xfrm>
                    <a:prstGeom prst="rect">
                      <a:avLst/>
                    </a:prstGeom>
                    <a:noFill/>
                    <a:ln>
                      <a:noFill/>
                    </a:ln>
                  </pic:spPr>
                </pic:pic>
              </a:graphicData>
            </a:graphic>
          </wp:inline>
        </w:drawing>
      </w:r>
    </w:p>
    <w:p w14:paraId="5841FBBA" w14:textId="77777777" w:rsidR="00CC2512" w:rsidRDefault="00705C2B">
      <w:pPr>
        <w:jc w:val="center"/>
      </w:pPr>
      <w:r>
        <w:rPr>
          <w:rFonts w:hint="eastAsia"/>
        </w:rPr>
        <w:t>（</w:t>
      </w:r>
      <w:r>
        <w:rPr>
          <w:rFonts w:hint="eastAsia"/>
        </w:rPr>
        <w:t>d</w:t>
      </w:r>
      <w:r>
        <w:rPr>
          <w:rFonts w:hint="eastAsia"/>
        </w:rPr>
        <w:t>）文件保存示意图</w:t>
      </w:r>
    </w:p>
    <w:p w14:paraId="7662EEDA" w14:textId="77777777" w:rsidR="00CC2512" w:rsidRDefault="00705C2B">
      <w:pPr>
        <w:jc w:val="center"/>
      </w:pPr>
      <w:r>
        <w:rPr>
          <w:rFonts w:hint="eastAsia"/>
        </w:rPr>
        <w:t>图</w:t>
      </w:r>
      <w:r>
        <w:rPr>
          <w:rFonts w:hint="eastAsia"/>
        </w:rPr>
        <w:t xml:space="preserve">5-7 </w:t>
      </w:r>
      <w:proofErr w:type="spellStart"/>
      <w:r>
        <w:rPr>
          <w:rFonts w:hint="eastAsia"/>
        </w:rPr>
        <w:t>labelme</w:t>
      </w:r>
      <w:proofErr w:type="spellEnd"/>
      <w:r>
        <w:rPr>
          <w:rFonts w:hint="eastAsia"/>
        </w:rPr>
        <w:t>标注与保存</w:t>
      </w:r>
    </w:p>
    <w:p w14:paraId="4C720AB2" w14:textId="77777777" w:rsidR="00CC2512" w:rsidRDefault="00705C2B">
      <w:pPr>
        <w:spacing w:line="360" w:lineRule="auto"/>
        <w:ind w:firstLineChars="200" w:firstLine="480"/>
        <w:jc w:val="left"/>
        <w:rPr>
          <w:rFonts w:ascii="Times New Roman" w:hAnsi="Times New Roman"/>
          <w:sz w:val="24"/>
        </w:rPr>
      </w:pPr>
      <w:r>
        <w:rPr>
          <w:rFonts w:ascii="Times New Roman" w:hAnsi="Times New Roman"/>
          <w:sz w:val="24"/>
        </w:rPr>
        <w:t>如果是首次使用</w:t>
      </w:r>
      <w:proofErr w:type="spellStart"/>
      <w:r>
        <w:rPr>
          <w:rFonts w:ascii="Times New Roman" w:hAnsi="Times New Roman"/>
          <w:sz w:val="24"/>
        </w:rPr>
        <w:t>labelme</w:t>
      </w:r>
      <w:proofErr w:type="spellEnd"/>
      <w:r>
        <w:rPr>
          <w:rFonts w:ascii="Times New Roman" w:hAnsi="Times New Roman"/>
          <w:sz w:val="24"/>
        </w:rPr>
        <w:t>则需要先进行安装，详见</w:t>
      </w:r>
      <w:r>
        <w:rPr>
          <w:rFonts w:ascii="Times New Roman" w:hAnsi="Times New Roman"/>
          <w:sz w:val="24"/>
        </w:rPr>
        <w:fldChar w:fldCharType="begin"/>
      </w:r>
      <w:r>
        <w:rPr>
          <w:rFonts w:ascii="Times New Roman" w:hAnsi="Times New Roman"/>
          <w:sz w:val="24"/>
        </w:rPr>
        <w:instrText xml:space="preserve"> HYPERLINK \l "_5.1.2 labelme" </w:instrText>
      </w:r>
      <w:r>
        <w:rPr>
          <w:rFonts w:ascii="Times New Roman" w:hAnsi="Times New Roman"/>
          <w:sz w:val="24"/>
        </w:rPr>
        <w:fldChar w:fldCharType="separate"/>
      </w:r>
      <w:r>
        <w:rPr>
          <w:rStyle w:val="ac"/>
          <w:rFonts w:ascii="Times New Roman" w:hAnsi="Times New Roman"/>
          <w:sz w:val="24"/>
        </w:rPr>
        <w:t>5.1.2</w:t>
      </w:r>
      <w:r>
        <w:rPr>
          <w:rFonts w:ascii="Times New Roman" w:hAnsi="Times New Roman"/>
          <w:sz w:val="24"/>
        </w:rPr>
        <w:fldChar w:fldCharType="end"/>
      </w:r>
      <w:r>
        <w:rPr>
          <w:rFonts w:ascii="Times New Roman" w:hAnsi="Times New Roman"/>
          <w:sz w:val="24"/>
        </w:rPr>
        <w:t>。非首次使用时，如图</w:t>
      </w:r>
      <w:r>
        <w:rPr>
          <w:rFonts w:ascii="Times New Roman" w:hAnsi="Times New Roman"/>
          <w:sz w:val="24"/>
        </w:rPr>
        <w:t>5-5</w:t>
      </w:r>
      <w:r>
        <w:rPr>
          <w:rFonts w:ascii="Times New Roman" w:hAnsi="Times New Roman"/>
          <w:sz w:val="24"/>
        </w:rPr>
        <w:t>（</w:t>
      </w:r>
      <w:r>
        <w:rPr>
          <w:rFonts w:ascii="Times New Roman" w:hAnsi="Times New Roman"/>
          <w:sz w:val="24"/>
        </w:rPr>
        <w:t>a</w:t>
      </w:r>
      <w:r>
        <w:rPr>
          <w:rFonts w:ascii="Times New Roman" w:hAnsi="Times New Roman"/>
          <w:sz w:val="24"/>
        </w:rPr>
        <w:t>）所示，</w:t>
      </w:r>
      <w:proofErr w:type="spellStart"/>
      <w:r>
        <w:rPr>
          <w:rFonts w:ascii="Times New Roman" w:hAnsi="Times New Roman"/>
          <w:sz w:val="24"/>
        </w:rPr>
        <w:t>win+R</w:t>
      </w:r>
      <w:proofErr w:type="spellEnd"/>
      <w:r>
        <w:rPr>
          <w:rFonts w:ascii="Times New Roman" w:hAnsi="Times New Roman"/>
          <w:sz w:val="24"/>
        </w:rPr>
        <w:t>调出批处理窗口，输入</w:t>
      </w:r>
      <w:proofErr w:type="spellStart"/>
      <w:r>
        <w:rPr>
          <w:rFonts w:ascii="Times New Roman" w:hAnsi="Times New Roman"/>
          <w:sz w:val="24"/>
        </w:rPr>
        <w:t>cmd</w:t>
      </w:r>
      <w:proofErr w:type="spellEnd"/>
      <w:r>
        <w:rPr>
          <w:rFonts w:ascii="Times New Roman" w:hAnsi="Times New Roman"/>
          <w:sz w:val="24"/>
        </w:rPr>
        <w:t>回车进入；如图</w:t>
      </w:r>
      <w:r>
        <w:rPr>
          <w:rFonts w:ascii="Times New Roman" w:hAnsi="Times New Roman"/>
          <w:sz w:val="24"/>
        </w:rPr>
        <w:t>5-5</w:t>
      </w:r>
      <w:r>
        <w:rPr>
          <w:rFonts w:ascii="Times New Roman" w:hAnsi="Times New Roman"/>
          <w:sz w:val="24"/>
        </w:rPr>
        <w:t>（</w:t>
      </w:r>
      <w:r>
        <w:rPr>
          <w:rFonts w:ascii="Times New Roman" w:hAnsi="Times New Roman"/>
          <w:sz w:val="24"/>
        </w:rPr>
        <w:t>b</w:t>
      </w:r>
      <w:r>
        <w:rPr>
          <w:rFonts w:ascii="Times New Roman" w:hAnsi="Times New Roman"/>
          <w:sz w:val="24"/>
        </w:rPr>
        <w:t>）所示，输入</w:t>
      </w:r>
      <w:r>
        <w:rPr>
          <w:rFonts w:ascii="Times New Roman" w:hAnsi="Times New Roman"/>
          <w:sz w:val="24"/>
        </w:rPr>
        <w:t xml:space="preserve">activate </w:t>
      </w:r>
      <w:proofErr w:type="spellStart"/>
      <w:r>
        <w:rPr>
          <w:rFonts w:ascii="Times New Roman" w:hAnsi="Times New Roman"/>
          <w:sz w:val="24"/>
        </w:rPr>
        <w:t>labelme</w:t>
      </w:r>
      <w:proofErr w:type="spellEnd"/>
      <w:r>
        <w:rPr>
          <w:rFonts w:ascii="Times New Roman" w:hAnsi="Times New Roman"/>
          <w:sz w:val="24"/>
        </w:rPr>
        <w:t>（自己创建的</w:t>
      </w:r>
      <w:proofErr w:type="spellStart"/>
      <w:r>
        <w:rPr>
          <w:rFonts w:ascii="Times New Roman" w:hAnsi="Times New Roman"/>
          <w:sz w:val="24"/>
        </w:rPr>
        <w:t>labeme</w:t>
      </w:r>
      <w:proofErr w:type="spellEnd"/>
      <w:r>
        <w:rPr>
          <w:rFonts w:ascii="Times New Roman" w:hAnsi="Times New Roman"/>
          <w:sz w:val="24"/>
        </w:rPr>
        <w:t>的名字）激活</w:t>
      </w:r>
      <w:proofErr w:type="spellStart"/>
      <w:r>
        <w:rPr>
          <w:rFonts w:ascii="Times New Roman" w:hAnsi="Times New Roman"/>
          <w:sz w:val="24"/>
        </w:rPr>
        <w:t>labelme</w:t>
      </w:r>
      <w:proofErr w:type="spellEnd"/>
      <w:r>
        <w:rPr>
          <w:rFonts w:ascii="Times New Roman" w:hAnsi="Times New Roman"/>
          <w:sz w:val="24"/>
        </w:rPr>
        <w:t>，激活成功后</w:t>
      </w:r>
      <w:r>
        <w:rPr>
          <w:rFonts w:ascii="Times New Roman" w:hAnsi="Times New Roman" w:hint="eastAsia"/>
          <w:sz w:val="24"/>
        </w:rPr>
        <w:t>在命令行最开头会出现“（</w:t>
      </w:r>
      <w:proofErr w:type="spellStart"/>
      <w:r>
        <w:rPr>
          <w:rFonts w:ascii="Times New Roman" w:hAnsi="Times New Roman"/>
          <w:sz w:val="24"/>
        </w:rPr>
        <w:t>labelme</w:t>
      </w:r>
      <w:proofErr w:type="spellEnd"/>
      <w:r>
        <w:rPr>
          <w:rFonts w:ascii="Times New Roman" w:hAnsi="Times New Roman" w:hint="eastAsia"/>
          <w:sz w:val="24"/>
        </w:rPr>
        <w:t>）”</w:t>
      </w:r>
      <w:r>
        <w:rPr>
          <w:rFonts w:ascii="Times New Roman" w:hAnsi="Times New Roman"/>
          <w:sz w:val="24"/>
        </w:rPr>
        <w:t>如图</w:t>
      </w:r>
      <w:r>
        <w:rPr>
          <w:rFonts w:ascii="Times New Roman" w:hAnsi="Times New Roman"/>
          <w:sz w:val="24"/>
        </w:rPr>
        <w:t>5-5</w:t>
      </w:r>
      <w:r>
        <w:rPr>
          <w:rFonts w:ascii="Times New Roman" w:hAnsi="Times New Roman"/>
          <w:sz w:val="24"/>
        </w:rPr>
        <w:t>（</w:t>
      </w:r>
      <w:r>
        <w:rPr>
          <w:rFonts w:ascii="Times New Roman" w:hAnsi="Times New Roman"/>
          <w:sz w:val="24"/>
        </w:rPr>
        <w:t>c</w:t>
      </w:r>
      <w:r>
        <w:rPr>
          <w:rFonts w:ascii="Times New Roman" w:hAnsi="Times New Roman"/>
          <w:sz w:val="24"/>
        </w:rPr>
        <w:t>）所示；输入</w:t>
      </w:r>
      <w:proofErr w:type="spellStart"/>
      <w:r>
        <w:rPr>
          <w:rFonts w:ascii="Times New Roman" w:hAnsi="Times New Roman"/>
          <w:sz w:val="24"/>
        </w:rPr>
        <w:t>labelme</w:t>
      </w:r>
      <w:proofErr w:type="spellEnd"/>
      <w:r>
        <w:rPr>
          <w:rFonts w:ascii="Times New Roman" w:hAnsi="Times New Roman"/>
          <w:sz w:val="24"/>
        </w:rPr>
        <w:t>回车，如图</w:t>
      </w:r>
      <w:r>
        <w:rPr>
          <w:rFonts w:ascii="Times New Roman" w:hAnsi="Times New Roman"/>
          <w:sz w:val="24"/>
        </w:rPr>
        <w:t>5-5</w:t>
      </w:r>
      <w:r>
        <w:rPr>
          <w:rFonts w:ascii="Times New Roman" w:hAnsi="Times New Roman"/>
          <w:sz w:val="24"/>
        </w:rPr>
        <w:t>（</w:t>
      </w:r>
      <w:r>
        <w:rPr>
          <w:rFonts w:ascii="Times New Roman" w:hAnsi="Times New Roman"/>
          <w:sz w:val="24"/>
        </w:rPr>
        <w:t>d</w:t>
      </w:r>
      <w:r>
        <w:rPr>
          <w:rFonts w:ascii="Times New Roman" w:hAnsi="Times New Roman"/>
          <w:sz w:val="24"/>
        </w:rPr>
        <w:t>）所示打开</w:t>
      </w:r>
      <w:proofErr w:type="spellStart"/>
      <w:r>
        <w:rPr>
          <w:rFonts w:ascii="Times New Roman" w:hAnsi="Times New Roman"/>
          <w:sz w:val="24"/>
        </w:rPr>
        <w:t>labelme</w:t>
      </w:r>
      <w:proofErr w:type="spellEnd"/>
      <w:r>
        <w:rPr>
          <w:rFonts w:ascii="Times New Roman" w:hAnsi="Times New Roman"/>
          <w:sz w:val="24"/>
        </w:rPr>
        <w:t>。</w:t>
      </w:r>
    </w:p>
    <w:p w14:paraId="4E111EE9" w14:textId="77777777" w:rsidR="00CC2512" w:rsidRDefault="00705C2B">
      <w:pPr>
        <w:spacing w:line="360" w:lineRule="auto"/>
        <w:ind w:firstLineChars="200" w:firstLine="480"/>
        <w:jc w:val="left"/>
        <w:rPr>
          <w:rFonts w:ascii="Times New Roman" w:hAnsi="Times New Roman"/>
          <w:sz w:val="24"/>
        </w:rPr>
      </w:pPr>
      <w:r>
        <w:rPr>
          <w:rFonts w:ascii="Times New Roman" w:hAnsi="Times New Roman" w:hint="eastAsia"/>
          <w:sz w:val="24"/>
        </w:rPr>
        <w:t>如图</w:t>
      </w:r>
      <w:r>
        <w:rPr>
          <w:rFonts w:ascii="Times New Roman" w:hAnsi="Times New Roman" w:hint="eastAsia"/>
          <w:sz w:val="24"/>
        </w:rPr>
        <w:t>5-6</w:t>
      </w:r>
      <w:r>
        <w:rPr>
          <w:rFonts w:ascii="Times New Roman" w:hAnsi="Times New Roman" w:hint="eastAsia"/>
          <w:sz w:val="24"/>
        </w:rPr>
        <w:t>所示，</w:t>
      </w:r>
      <w:r>
        <w:rPr>
          <w:rFonts w:ascii="Times New Roman" w:hAnsi="Times New Roman" w:hint="eastAsia"/>
          <w:sz w:val="24"/>
        </w:rPr>
        <w:t>Open</w:t>
      </w:r>
      <w:r>
        <w:rPr>
          <w:rFonts w:ascii="Times New Roman" w:hAnsi="Times New Roman" w:hint="eastAsia"/>
          <w:sz w:val="24"/>
        </w:rPr>
        <w:t>为导入一张图片，</w:t>
      </w:r>
      <w:r>
        <w:rPr>
          <w:rFonts w:ascii="Times New Roman" w:hAnsi="Times New Roman" w:hint="eastAsia"/>
          <w:sz w:val="24"/>
        </w:rPr>
        <w:t>Open Dir</w:t>
      </w:r>
      <w:r>
        <w:rPr>
          <w:rFonts w:ascii="Times New Roman" w:hAnsi="Times New Roman" w:hint="eastAsia"/>
          <w:sz w:val="24"/>
        </w:rPr>
        <w:t>为导入一个图片文件夹，</w:t>
      </w:r>
      <w:r>
        <w:rPr>
          <w:rFonts w:ascii="Times New Roman" w:hAnsi="Times New Roman" w:hint="eastAsia"/>
          <w:sz w:val="24"/>
        </w:rPr>
        <w:t>Next Image</w:t>
      </w:r>
      <w:r>
        <w:rPr>
          <w:rFonts w:ascii="Times New Roman" w:hAnsi="Times New Roman" w:hint="eastAsia"/>
          <w:sz w:val="24"/>
        </w:rPr>
        <w:t>翻看下一张图片，</w:t>
      </w:r>
      <w:proofErr w:type="spellStart"/>
      <w:r>
        <w:rPr>
          <w:rFonts w:ascii="Times New Roman" w:hAnsi="Times New Roman" w:hint="eastAsia"/>
          <w:sz w:val="24"/>
        </w:rPr>
        <w:t>Prev</w:t>
      </w:r>
      <w:proofErr w:type="spellEnd"/>
      <w:r>
        <w:rPr>
          <w:rFonts w:ascii="Times New Roman" w:hAnsi="Times New Roman" w:hint="eastAsia"/>
          <w:sz w:val="24"/>
        </w:rPr>
        <w:t xml:space="preserve"> Image</w:t>
      </w:r>
      <w:r>
        <w:rPr>
          <w:rFonts w:ascii="Times New Roman" w:hAnsi="Times New Roman" w:hint="eastAsia"/>
          <w:sz w:val="24"/>
        </w:rPr>
        <w:t>翻看上一张图片，</w:t>
      </w:r>
      <w:r>
        <w:rPr>
          <w:rFonts w:ascii="Times New Roman" w:hAnsi="Times New Roman" w:hint="eastAsia"/>
          <w:sz w:val="24"/>
        </w:rPr>
        <w:t>Save</w:t>
      </w:r>
      <w:r>
        <w:rPr>
          <w:rFonts w:ascii="Times New Roman" w:hAnsi="Times New Roman" w:hint="eastAsia"/>
          <w:sz w:val="24"/>
        </w:rPr>
        <w:t>保存对当前图片进行的标注，</w:t>
      </w:r>
      <w:r>
        <w:rPr>
          <w:rFonts w:ascii="Times New Roman" w:hAnsi="Times New Roman" w:hint="eastAsia"/>
          <w:sz w:val="24"/>
        </w:rPr>
        <w:t>Delete File</w:t>
      </w:r>
      <w:r>
        <w:rPr>
          <w:rFonts w:ascii="Times New Roman" w:hAnsi="Times New Roman" w:hint="eastAsia"/>
          <w:sz w:val="24"/>
        </w:rPr>
        <w:t>删除文件，</w:t>
      </w:r>
      <w:r>
        <w:rPr>
          <w:rFonts w:ascii="Times New Roman" w:hAnsi="Times New Roman" w:hint="eastAsia"/>
          <w:sz w:val="24"/>
        </w:rPr>
        <w:t>Create Polygons</w:t>
      </w:r>
      <w:r>
        <w:rPr>
          <w:rFonts w:ascii="Times New Roman" w:hAnsi="Times New Roman" w:hint="eastAsia"/>
          <w:sz w:val="24"/>
        </w:rPr>
        <w:t>创建多点标注，</w:t>
      </w:r>
      <w:r>
        <w:rPr>
          <w:rFonts w:ascii="Times New Roman" w:hAnsi="Times New Roman" w:hint="eastAsia"/>
          <w:sz w:val="24"/>
        </w:rPr>
        <w:t>Edit Polygons</w:t>
      </w:r>
      <w:r>
        <w:rPr>
          <w:rFonts w:ascii="Times New Roman" w:hAnsi="Times New Roman" w:hint="eastAsia"/>
          <w:sz w:val="24"/>
        </w:rPr>
        <w:t>对标注好的多边形进行调整，</w:t>
      </w:r>
      <w:r>
        <w:rPr>
          <w:rFonts w:ascii="Times New Roman" w:hAnsi="Times New Roman" w:hint="eastAsia"/>
          <w:sz w:val="24"/>
        </w:rPr>
        <w:t>Edit</w:t>
      </w:r>
      <w:r>
        <w:rPr>
          <w:rFonts w:ascii="Times New Roman" w:hAnsi="Times New Roman" w:hint="eastAsia"/>
          <w:sz w:val="24"/>
        </w:rPr>
        <w:t>可对图片缩放等操作，中间主界面展示需要标注的图像、在此区域对图像进行标注，</w:t>
      </w:r>
      <w:r>
        <w:rPr>
          <w:rFonts w:ascii="Times New Roman" w:hAnsi="Times New Roman" w:hint="eastAsia"/>
          <w:sz w:val="24"/>
        </w:rPr>
        <w:t>Label List</w:t>
      </w:r>
      <w:r>
        <w:rPr>
          <w:rFonts w:ascii="Times New Roman" w:hAnsi="Times New Roman" w:hint="eastAsia"/>
          <w:sz w:val="24"/>
        </w:rPr>
        <w:t>已经创建的</w:t>
      </w:r>
      <w:r>
        <w:rPr>
          <w:rFonts w:ascii="Times New Roman" w:hAnsi="Times New Roman" w:hint="eastAsia"/>
          <w:sz w:val="24"/>
        </w:rPr>
        <w:t>标签列表，</w:t>
      </w:r>
      <w:r>
        <w:rPr>
          <w:rFonts w:ascii="Times New Roman" w:hAnsi="Times New Roman" w:hint="eastAsia"/>
          <w:sz w:val="24"/>
        </w:rPr>
        <w:t>Polygon Labels</w:t>
      </w:r>
      <w:r>
        <w:rPr>
          <w:rFonts w:ascii="Times New Roman" w:hAnsi="Times New Roman" w:hint="eastAsia"/>
          <w:sz w:val="24"/>
        </w:rPr>
        <w:t>当前标注的图片存在的标签对象名和数量，</w:t>
      </w:r>
      <w:r>
        <w:rPr>
          <w:rFonts w:ascii="Times New Roman" w:hAnsi="Times New Roman" w:hint="eastAsia"/>
          <w:sz w:val="24"/>
        </w:rPr>
        <w:t>File List</w:t>
      </w:r>
      <w:r>
        <w:rPr>
          <w:rFonts w:ascii="Times New Roman" w:hAnsi="Times New Roman" w:hint="eastAsia"/>
          <w:sz w:val="24"/>
        </w:rPr>
        <w:t>当前导入的所有图片的列表以及正在标注、已标注的文件。</w:t>
      </w:r>
    </w:p>
    <w:p w14:paraId="01DBBF18" w14:textId="77777777" w:rsidR="00CC2512" w:rsidRDefault="00705C2B">
      <w:pPr>
        <w:spacing w:line="360" w:lineRule="auto"/>
        <w:ind w:firstLineChars="200" w:firstLine="480"/>
        <w:jc w:val="left"/>
        <w:rPr>
          <w:rFonts w:ascii="Times New Roman" w:hAnsi="Times New Roman"/>
          <w:sz w:val="24"/>
        </w:rPr>
      </w:pPr>
      <w:r>
        <w:rPr>
          <w:rFonts w:ascii="Times New Roman" w:hAnsi="Times New Roman" w:hint="eastAsia"/>
          <w:sz w:val="24"/>
        </w:rPr>
        <w:t>打开</w:t>
      </w:r>
      <w:proofErr w:type="spellStart"/>
      <w:r>
        <w:rPr>
          <w:rFonts w:ascii="Times New Roman" w:hAnsi="Times New Roman" w:hint="eastAsia"/>
          <w:sz w:val="24"/>
        </w:rPr>
        <w:t>lebelme</w:t>
      </w:r>
      <w:proofErr w:type="spellEnd"/>
      <w:r>
        <w:rPr>
          <w:rFonts w:ascii="Times New Roman" w:hAnsi="Times New Roman" w:hint="eastAsia"/>
          <w:sz w:val="24"/>
        </w:rPr>
        <w:t>，如图</w:t>
      </w:r>
      <w:r>
        <w:rPr>
          <w:rFonts w:ascii="Times New Roman" w:hAnsi="Times New Roman" w:hint="eastAsia"/>
          <w:sz w:val="24"/>
        </w:rPr>
        <w:t>5-7</w:t>
      </w:r>
      <w:r>
        <w:rPr>
          <w:rFonts w:ascii="Times New Roman" w:hAnsi="Times New Roman" w:hint="eastAsia"/>
          <w:sz w:val="24"/>
        </w:rPr>
        <w:t>（</w:t>
      </w:r>
      <w:r>
        <w:rPr>
          <w:rFonts w:ascii="Times New Roman" w:hAnsi="Times New Roman" w:hint="eastAsia"/>
          <w:sz w:val="24"/>
        </w:rPr>
        <w:t>a</w:t>
      </w:r>
      <w:r>
        <w:rPr>
          <w:rFonts w:ascii="Times New Roman" w:hAnsi="Times New Roman" w:hint="eastAsia"/>
          <w:sz w:val="24"/>
        </w:rPr>
        <w:t>）所示，点击</w:t>
      </w:r>
      <w:r>
        <w:rPr>
          <w:rFonts w:ascii="Times New Roman" w:hAnsi="Times New Roman" w:hint="eastAsia"/>
          <w:sz w:val="24"/>
        </w:rPr>
        <w:t>Open Dir</w:t>
      </w:r>
      <w:r>
        <w:rPr>
          <w:rFonts w:ascii="Times New Roman" w:hAnsi="Times New Roman" w:hint="eastAsia"/>
          <w:sz w:val="24"/>
        </w:rPr>
        <w:t>导入要进行标注的图片文</w:t>
      </w:r>
      <w:r>
        <w:rPr>
          <w:rFonts w:ascii="Times New Roman" w:hAnsi="Times New Roman" w:hint="eastAsia"/>
          <w:sz w:val="24"/>
        </w:rPr>
        <w:lastRenderedPageBreak/>
        <w:t>件夹（选到图片所在的文件夹）；点击</w:t>
      </w:r>
      <w:r>
        <w:rPr>
          <w:rFonts w:ascii="Times New Roman" w:hAnsi="Times New Roman" w:hint="eastAsia"/>
          <w:sz w:val="24"/>
        </w:rPr>
        <w:t>Create Polygons</w:t>
      </w:r>
      <w:r>
        <w:rPr>
          <w:rFonts w:ascii="Times New Roman" w:hAnsi="Times New Roman" w:hint="eastAsia"/>
          <w:sz w:val="24"/>
        </w:rPr>
        <w:t>创建多点标注，如图</w:t>
      </w:r>
      <w:r>
        <w:rPr>
          <w:rFonts w:ascii="Times New Roman" w:hAnsi="Times New Roman" w:hint="eastAsia"/>
          <w:sz w:val="24"/>
        </w:rPr>
        <w:t>5-7</w:t>
      </w:r>
      <w:r>
        <w:rPr>
          <w:rFonts w:ascii="Times New Roman" w:hAnsi="Times New Roman" w:hint="eastAsia"/>
          <w:sz w:val="24"/>
        </w:rPr>
        <w:t>（</w:t>
      </w:r>
      <w:r>
        <w:rPr>
          <w:rFonts w:ascii="Times New Roman" w:hAnsi="Times New Roman" w:hint="eastAsia"/>
          <w:sz w:val="24"/>
        </w:rPr>
        <w:t>b</w:t>
      </w:r>
      <w:r>
        <w:rPr>
          <w:rFonts w:ascii="Times New Roman" w:hAnsi="Times New Roman" w:hint="eastAsia"/>
          <w:sz w:val="24"/>
        </w:rPr>
        <w:t>）所示，不断单击鼠标左键创建点（双击则会自动点击起止点形成闭合区域）画出分割图形边界形成闭合区域；点击</w:t>
      </w:r>
      <w:r>
        <w:rPr>
          <w:rFonts w:ascii="Times New Roman" w:hAnsi="Times New Roman" w:hint="eastAsia"/>
          <w:sz w:val="24"/>
        </w:rPr>
        <w:t>Save</w:t>
      </w:r>
      <w:r>
        <w:rPr>
          <w:rFonts w:ascii="Times New Roman" w:hAnsi="Times New Roman" w:hint="eastAsia"/>
          <w:sz w:val="24"/>
        </w:rPr>
        <w:t>保存当前标注（也可点击</w:t>
      </w:r>
      <w:r>
        <w:rPr>
          <w:rFonts w:ascii="Times New Roman" w:hAnsi="Times New Roman" w:hint="eastAsia"/>
          <w:sz w:val="24"/>
        </w:rPr>
        <w:t>Next Image/</w:t>
      </w:r>
      <w:proofErr w:type="spellStart"/>
      <w:r>
        <w:rPr>
          <w:rFonts w:ascii="Times New Roman" w:hAnsi="Times New Roman" w:hint="eastAsia"/>
          <w:sz w:val="24"/>
        </w:rPr>
        <w:t>Prev</w:t>
      </w:r>
      <w:proofErr w:type="spellEnd"/>
      <w:r>
        <w:rPr>
          <w:rFonts w:ascii="Times New Roman" w:hAnsi="Times New Roman" w:hint="eastAsia"/>
          <w:sz w:val="24"/>
        </w:rPr>
        <w:t xml:space="preserve"> Image</w:t>
      </w:r>
      <w:r>
        <w:rPr>
          <w:rFonts w:ascii="Times New Roman" w:hAnsi="Times New Roman" w:hint="eastAsia"/>
          <w:sz w:val="24"/>
        </w:rPr>
        <w:t>会弹窗提示是否</w:t>
      </w:r>
      <w:r>
        <w:rPr>
          <w:rFonts w:ascii="Times New Roman" w:hAnsi="Times New Roman" w:hint="eastAsia"/>
          <w:sz w:val="24"/>
        </w:rPr>
        <w:t>保存当前标注如图</w:t>
      </w:r>
      <w:r>
        <w:rPr>
          <w:rFonts w:ascii="Times New Roman" w:hAnsi="Times New Roman" w:hint="eastAsia"/>
          <w:sz w:val="24"/>
        </w:rPr>
        <w:t>5-7</w:t>
      </w:r>
      <w:r>
        <w:rPr>
          <w:rFonts w:ascii="Times New Roman" w:hAnsi="Times New Roman" w:hint="eastAsia"/>
          <w:sz w:val="24"/>
        </w:rPr>
        <w:t>（</w:t>
      </w:r>
      <w:r>
        <w:rPr>
          <w:rFonts w:ascii="Times New Roman" w:hAnsi="Times New Roman" w:hint="eastAsia"/>
          <w:sz w:val="24"/>
        </w:rPr>
        <w:t>c</w:t>
      </w:r>
      <w:r>
        <w:rPr>
          <w:rFonts w:ascii="Times New Roman" w:hAnsi="Times New Roman" w:hint="eastAsia"/>
          <w:sz w:val="24"/>
        </w:rPr>
        <w:t>），点击</w:t>
      </w:r>
      <w:r>
        <w:rPr>
          <w:rFonts w:ascii="Times New Roman" w:hAnsi="Times New Roman" w:hint="eastAsia"/>
          <w:sz w:val="24"/>
        </w:rPr>
        <w:t>save</w:t>
      </w:r>
      <w:r>
        <w:rPr>
          <w:rFonts w:ascii="Times New Roman" w:hAnsi="Times New Roman" w:hint="eastAsia"/>
          <w:sz w:val="24"/>
        </w:rPr>
        <w:t>），如图</w:t>
      </w:r>
      <w:r>
        <w:rPr>
          <w:rFonts w:ascii="Times New Roman" w:hAnsi="Times New Roman" w:hint="eastAsia"/>
          <w:sz w:val="24"/>
        </w:rPr>
        <w:t>5-7</w:t>
      </w:r>
      <w:r>
        <w:rPr>
          <w:rFonts w:ascii="Times New Roman" w:hAnsi="Times New Roman" w:hint="eastAsia"/>
          <w:sz w:val="24"/>
        </w:rPr>
        <w:t>（</w:t>
      </w:r>
      <w:r>
        <w:rPr>
          <w:rFonts w:ascii="Times New Roman" w:hAnsi="Times New Roman" w:hint="eastAsia"/>
          <w:sz w:val="24"/>
        </w:rPr>
        <w:t>d</w:t>
      </w:r>
      <w:r>
        <w:rPr>
          <w:rFonts w:ascii="Times New Roman" w:hAnsi="Times New Roman" w:hint="eastAsia"/>
          <w:sz w:val="24"/>
        </w:rPr>
        <w:t>）所示，为当前标注命名，点击</w:t>
      </w:r>
      <w:r>
        <w:rPr>
          <w:rFonts w:ascii="Times New Roman" w:hAnsi="Times New Roman" w:hint="eastAsia"/>
          <w:sz w:val="24"/>
        </w:rPr>
        <w:t>OK</w:t>
      </w:r>
      <w:r>
        <w:rPr>
          <w:rFonts w:ascii="Times New Roman" w:hAnsi="Times New Roman" w:hint="eastAsia"/>
          <w:sz w:val="24"/>
        </w:rPr>
        <w:t>；选择文件保存的位置，保存。</w:t>
      </w:r>
    </w:p>
    <w:p w14:paraId="663EA527" w14:textId="77777777" w:rsidR="00CC2512" w:rsidRDefault="00705C2B">
      <w:pPr>
        <w:pStyle w:val="3"/>
        <w:ind w:firstLineChars="200" w:firstLine="643"/>
      </w:pPr>
      <w:bookmarkStart w:id="181" w:name="_Toc31616"/>
      <w:r>
        <w:rPr>
          <w:rFonts w:ascii="Times New Roman" w:hAnsi="Times New Roman" w:hint="eastAsia"/>
        </w:rPr>
        <w:t xml:space="preserve">5.1.4 Json </w:t>
      </w:r>
      <w:r>
        <w:rPr>
          <w:rFonts w:ascii="Times New Roman" w:hAnsi="Times New Roman" w:hint="eastAsia"/>
        </w:rPr>
        <w:t>转</w:t>
      </w:r>
      <w:proofErr w:type="spellStart"/>
      <w:r>
        <w:rPr>
          <w:rFonts w:ascii="Times New Roman" w:hAnsi="Times New Roman" w:hint="eastAsia"/>
        </w:rPr>
        <w:t>dataSet</w:t>
      </w:r>
      <w:bookmarkEnd w:id="181"/>
      <w:proofErr w:type="spellEnd"/>
    </w:p>
    <w:p w14:paraId="0C52B42C" w14:textId="77777777" w:rsidR="00CC2512" w:rsidRDefault="00CC2512"/>
    <w:p w14:paraId="5BD6AEC9" w14:textId="77777777" w:rsidR="00CC2512" w:rsidRDefault="00705C2B">
      <w:pPr>
        <w:jc w:val="center"/>
      </w:pPr>
      <w:r>
        <w:rPr>
          <w:noProof/>
        </w:rPr>
        <w:drawing>
          <wp:inline distT="0" distB="0" distL="114300" distR="114300" wp14:anchorId="6BD28258" wp14:editId="05DF63BB">
            <wp:extent cx="2698750" cy="1854835"/>
            <wp:effectExtent l="0" t="0" r="6350" b="12065"/>
            <wp:docPr id="12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3"/>
                    <pic:cNvPicPr>
                      <a:picLocks noChangeAspect="1"/>
                    </pic:cNvPicPr>
                  </pic:nvPicPr>
                  <pic:blipFill>
                    <a:blip r:embed="rId168"/>
                    <a:stretch>
                      <a:fillRect/>
                    </a:stretch>
                  </pic:blipFill>
                  <pic:spPr>
                    <a:xfrm>
                      <a:off x="0" y="0"/>
                      <a:ext cx="2698750" cy="1854835"/>
                    </a:xfrm>
                    <a:prstGeom prst="rect">
                      <a:avLst/>
                    </a:prstGeom>
                    <a:noFill/>
                    <a:ln>
                      <a:noFill/>
                    </a:ln>
                  </pic:spPr>
                </pic:pic>
              </a:graphicData>
            </a:graphic>
          </wp:inline>
        </w:drawing>
      </w:r>
      <w:r>
        <w:rPr>
          <w:noProof/>
        </w:rPr>
        <w:drawing>
          <wp:inline distT="0" distB="0" distL="114300" distR="114300" wp14:anchorId="6601B6DA" wp14:editId="6AD0B2B1">
            <wp:extent cx="2379345" cy="1895475"/>
            <wp:effectExtent l="0" t="0" r="1905" b="9525"/>
            <wp:docPr id="1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1"/>
                    <pic:cNvPicPr>
                      <a:picLocks noChangeAspect="1"/>
                    </pic:cNvPicPr>
                  </pic:nvPicPr>
                  <pic:blipFill>
                    <a:blip r:embed="rId169"/>
                    <a:srcRect r="7413"/>
                    <a:stretch>
                      <a:fillRect/>
                    </a:stretch>
                  </pic:blipFill>
                  <pic:spPr>
                    <a:xfrm>
                      <a:off x="0" y="0"/>
                      <a:ext cx="2379345" cy="1895475"/>
                    </a:xfrm>
                    <a:prstGeom prst="rect">
                      <a:avLst/>
                    </a:prstGeom>
                    <a:noFill/>
                    <a:ln>
                      <a:noFill/>
                    </a:ln>
                  </pic:spPr>
                </pic:pic>
              </a:graphicData>
            </a:graphic>
          </wp:inline>
        </w:drawing>
      </w:r>
    </w:p>
    <w:p w14:paraId="55FC34B4" w14:textId="77777777" w:rsidR="00CC2512" w:rsidRDefault="00705C2B">
      <w:pPr>
        <w:ind w:firstLineChars="600" w:firstLine="1260"/>
        <w:jc w:val="left"/>
      </w:pPr>
      <w:r>
        <w:rPr>
          <w:rFonts w:hint="eastAsia"/>
        </w:rPr>
        <w:t>（</w:t>
      </w:r>
      <w:r>
        <w:rPr>
          <w:rFonts w:hint="eastAsia"/>
        </w:rPr>
        <w:t>a</w:t>
      </w:r>
      <w:r>
        <w:rPr>
          <w:rFonts w:hint="eastAsia"/>
        </w:rPr>
        <w:t>）</w:t>
      </w:r>
      <w:r>
        <w:rPr>
          <w:rFonts w:hint="eastAsia"/>
        </w:rPr>
        <w:t>不带</w:t>
      </w:r>
      <w:r>
        <w:rPr>
          <w:rFonts w:hint="eastAsia"/>
        </w:rPr>
        <w:t>out</w:t>
      </w:r>
      <w:r>
        <w:rPr>
          <w:rFonts w:hint="eastAsia"/>
        </w:rPr>
        <w:t>参数转换</w:t>
      </w:r>
      <w:r>
        <w:rPr>
          <w:rFonts w:hint="eastAsia"/>
        </w:rPr>
        <w:t xml:space="preserve">                    </w:t>
      </w:r>
      <w:r>
        <w:rPr>
          <w:rFonts w:hint="eastAsia"/>
        </w:rPr>
        <w:t>（</w:t>
      </w:r>
      <w:r>
        <w:rPr>
          <w:rFonts w:hint="eastAsia"/>
        </w:rPr>
        <w:t>b</w:t>
      </w:r>
      <w:r>
        <w:rPr>
          <w:rFonts w:hint="eastAsia"/>
        </w:rPr>
        <w:t>）</w:t>
      </w:r>
      <w:r>
        <w:rPr>
          <w:rFonts w:hint="eastAsia"/>
        </w:rPr>
        <w:t>带</w:t>
      </w:r>
      <w:r>
        <w:rPr>
          <w:rFonts w:hint="eastAsia"/>
        </w:rPr>
        <w:t>out</w:t>
      </w:r>
      <w:r>
        <w:rPr>
          <w:rFonts w:hint="eastAsia"/>
        </w:rPr>
        <w:t>参数转换</w:t>
      </w:r>
      <w:r>
        <w:rPr>
          <w:rFonts w:hint="eastAsia"/>
        </w:rPr>
        <w:t xml:space="preserve">   </w:t>
      </w:r>
    </w:p>
    <w:p w14:paraId="477EB582" w14:textId="77777777" w:rsidR="00CC2512" w:rsidRDefault="00705C2B">
      <w:pPr>
        <w:jc w:val="center"/>
      </w:pPr>
      <w:r>
        <w:rPr>
          <w:rFonts w:hint="eastAsia"/>
        </w:rPr>
        <w:t xml:space="preserve"> </w:t>
      </w:r>
      <w:r>
        <w:rPr>
          <w:noProof/>
        </w:rPr>
        <w:drawing>
          <wp:inline distT="0" distB="0" distL="114300" distR="114300" wp14:anchorId="636426E9" wp14:editId="1435A72B">
            <wp:extent cx="3342640" cy="1149350"/>
            <wp:effectExtent l="0" t="0" r="10160" b="12700"/>
            <wp:docPr id="12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2"/>
                    <pic:cNvPicPr>
                      <a:picLocks noChangeAspect="1"/>
                    </pic:cNvPicPr>
                  </pic:nvPicPr>
                  <pic:blipFill>
                    <a:blip r:embed="rId170"/>
                    <a:srcRect l="2335" r="9979"/>
                    <a:stretch>
                      <a:fillRect/>
                    </a:stretch>
                  </pic:blipFill>
                  <pic:spPr>
                    <a:xfrm>
                      <a:off x="0" y="0"/>
                      <a:ext cx="3342640" cy="1149350"/>
                    </a:xfrm>
                    <a:prstGeom prst="rect">
                      <a:avLst/>
                    </a:prstGeom>
                    <a:noFill/>
                    <a:ln>
                      <a:noFill/>
                    </a:ln>
                  </pic:spPr>
                </pic:pic>
              </a:graphicData>
            </a:graphic>
          </wp:inline>
        </w:drawing>
      </w:r>
    </w:p>
    <w:p w14:paraId="63060714" w14:textId="77777777" w:rsidR="00CC2512" w:rsidRDefault="00705C2B">
      <w:pPr>
        <w:ind w:firstLineChars="400" w:firstLine="840"/>
      </w:pPr>
      <w:r>
        <w:rPr>
          <w:rFonts w:hint="eastAsia"/>
        </w:rPr>
        <w:t xml:space="preserve">                    </w:t>
      </w:r>
      <w:r>
        <w:rPr>
          <w:rFonts w:hint="eastAsia"/>
        </w:rPr>
        <w:t>（</w:t>
      </w:r>
      <w:r>
        <w:rPr>
          <w:rFonts w:hint="eastAsia"/>
        </w:rPr>
        <w:t>c</w:t>
      </w:r>
      <w:r>
        <w:rPr>
          <w:rFonts w:hint="eastAsia"/>
        </w:rPr>
        <w:t>）</w:t>
      </w:r>
      <w:r>
        <w:rPr>
          <w:rFonts w:hint="eastAsia"/>
        </w:rPr>
        <w:t>dataset</w:t>
      </w:r>
      <w:r>
        <w:rPr>
          <w:rFonts w:hint="eastAsia"/>
        </w:rPr>
        <w:t>内容</w:t>
      </w:r>
    </w:p>
    <w:p w14:paraId="794A75B6" w14:textId="77777777" w:rsidR="00CC2512" w:rsidRDefault="00705C2B">
      <w:pPr>
        <w:jc w:val="center"/>
      </w:pPr>
      <w:r>
        <w:rPr>
          <w:rFonts w:hint="eastAsia"/>
        </w:rPr>
        <w:t>图</w:t>
      </w:r>
      <w:r>
        <w:rPr>
          <w:rFonts w:hint="eastAsia"/>
        </w:rPr>
        <w:t>5-8 dataset</w:t>
      </w:r>
      <w:r>
        <w:rPr>
          <w:rFonts w:hint="eastAsia"/>
        </w:rPr>
        <w:t>文件夹</w:t>
      </w:r>
    </w:p>
    <w:p w14:paraId="3892B317" w14:textId="77777777" w:rsidR="00CC2512" w:rsidRDefault="00705C2B">
      <w:pPr>
        <w:spacing w:line="360" w:lineRule="auto"/>
        <w:ind w:firstLineChars="200" w:firstLine="480"/>
        <w:jc w:val="left"/>
        <w:rPr>
          <w:rFonts w:ascii="Times New Roman" w:hAnsi="Times New Roman"/>
          <w:sz w:val="24"/>
        </w:rPr>
      </w:pPr>
      <w:r>
        <w:rPr>
          <w:rFonts w:ascii="Times New Roman" w:hAnsi="Times New Roman"/>
          <w:sz w:val="24"/>
        </w:rPr>
        <w:t>使用</w:t>
      </w:r>
      <w:proofErr w:type="spellStart"/>
      <w:r>
        <w:rPr>
          <w:rFonts w:ascii="Times New Roman" w:hAnsi="Times New Roman"/>
          <w:sz w:val="24"/>
        </w:rPr>
        <w:t>labelme</w:t>
      </w:r>
      <w:proofErr w:type="spellEnd"/>
      <w:r>
        <w:rPr>
          <w:rFonts w:ascii="Times New Roman" w:hAnsi="Times New Roman"/>
          <w:sz w:val="24"/>
        </w:rPr>
        <w:t>标注保存后的是</w:t>
      </w:r>
      <w:r>
        <w:rPr>
          <w:rFonts w:ascii="Times New Roman" w:hAnsi="Times New Roman"/>
          <w:sz w:val="24"/>
        </w:rPr>
        <w:t>json</w:t>
      </w:r>
      <w:r>
        <w:rPr>
          <w:rFonts w:ascii="Times New Roman" w:hAnsi="Times New Roman"/>
          <w:sz w:val="24"/>
        </w:rPr>
        <w:t>文件，而实际需要得到的是</w:t>
      </w:r>
      <w:proofErr w:type="spellStart"/>
      <w:r>
        <w:rPr>
          <w:rFonts w:ascii="Times New Roman" w:hAnsi="Times New Roman"/>
          <w:sz w:val="24"/>
        </w:rPr>
        <w:t>png</w:t>
      </w:r>
      <w:proofErr w:type="spellEnd"/>
      <w:r>
        <w:rPr>
          <w:rFonts w:ascii="Times New Roman" w:hAnsi="Times New Roman"/>
          <w:sz w:val="24"/>
        </w:rPr>
        <w:t>格式的图片所以要进行文件格式的装换。</w:t>
      </w:r>
      <w:proofErr w:type="spellStart"/>
      <w:r>
        <w:rPr>
          <w:rFonts w:ascii="Times New Roman" w:hAnsi="Times New Roman"/>
          <w:sz w:val="24"/>
        </w:rPr>
        <w:t>labelme</w:t>
      </w:r>
      <w:proofErr w:type="spellEnd"/>
      <w:r>
        <w:rPr>
          <w:rFonts w:ascii="Times New Roman" w:hAnsi="Times New Roman"/>
          <w:sz w:val="24"/>
        </w:rPr>
        <w:t>自带</w:t>
      </w:r>
      <w:r>
        <w:rPr>
          <w:rFonts w:ascii="Times New Roman" w:hAnsi="Times New Roman"/>
          <w:sz w:val="24"/>
        </w:rPr>
        <w:t>json</w:t>
      </w:r>
      <w:r>
        <w:rPr>
          <w:rFonts w:ascii="Times New Roman" w:hAnsi="Times New Roman"/>
          <w:sz w:val="24"/>
        </w:rPr>
        <w:t>转</w:t>
      </w:r>
      <w:proofErr w:type="spellStart"/>
      <w:r>
        <w:rPr>
          <w:rFonts w:ascii="Times New Roman" w:hAnsi="Times New Roman"/>
          <w:sz w:val="24"/>
        </w:rPr>
        <w:t>dataS</w:t>
      </w:r>
      <w:r>
        <w:rPr>
          <w:rFonts w:ascii="Times New Roman" w:hAnsi="Times New Roman"/>
          <w:sz w:val="24"/>
        </w:rPr>
        <w:t>et</w:t>
      </w:r>
      <w:proofErr w:type="spellEnd"/>
      <w:r>
        <w:rPr>
          <w:rFonts w:ascii="Times New Roman" w:hAnsi="Times New Roman"/>
          <w:sz w:val="24"/>
        </w:rPr>
        <w:t>功能，只需先</w:t>
      </w:r>
      <w:r>
        <w:rPr>
          <w:rFonts w:ascii="Times New Roman" w:hAnsi="Times New Roman"/>
          <w:sz w:val="24"/>
        </w:rPr>
        <w:fldChar w:fldCharType="begin"/>
      </w:r>
      <w:r>
        <w:rPr>
          <w:rFonts w:ascii="Times New Roman" w:hAnsi="Times New Roman"/>
          <w:sz w:val="24"/>
        </w:rPr>
        <w:instrText xml:space="preserve"> HYPERLINK \l "_5.1.3 labelme</w:instrText>
      </w:r>
      <w:r>
        <w:rPr>
          <w:rFonts w:ascii="Times New Roman" w:hAnsi="Times New Roman"/>
          <w:sz w:val="24"/>
        </w:rPr>
        <w:instrText>使用</w:instrText>
      </w:r>
      <w:r>
        <w:rPr>
          <w:rFonts w:ascii="Times New Roman" w:hAnsi="Times New Roman"/>
          <w:sz w:val="24"/>
        </w:rPr>
        <w:instrText xml:space="preserve">" </w:instrText>
      </w:r>
      <w:r>
        <w:rPr>
          <w:rFonts w:ascii="Times New Roman" w:hAnsi="Times New Roman"/>
          <w:sz w:val="24"/>
        </w:rPr>
        <w:fldChar w:fldCharType="separate"/>
      </w:r>
      <w:r>
        <w:rPr>
          <w:rStyle w:val="ac"/>
          <w:rFonts w:ascii="Times New Roman" w:hAnsi="Times New Roman"/>
          <w:sz w:val="24"/>
        </w:rPr>
        <w:t>激活</w:t>
      </w:r>
      <w:r>
        <w:rPr>
          <w:rStyle w:val="ac"/>
          <w:rFonts w:ascii="Times New Roman" w:hAnsi="Times New Roman"/>
          <w:sz w:val="24"/>
        </w:rPr>
        <w:t>labelme</w:t>
      </w:r>
      <w:r>
        <w:rPr>
          <w:rFonts w:ascii="Times New Roman" w:hAnsi="Times New Roman"/>
          <w:sz w:val="24"/>
        </w:rPr>
        <w:fldChar w:fldCharType="end"/>
      </w:r>
      <w:r>
        <w:rPr>
          <w:rFonts w:ascii="Times New Roman" w:hAnsi="Times New Roman"/>
          <w:sz w:val="24"/>
        </w:rPr>
        <w:t>环境，输入</w:t>
      </w:r>
      <w:r>
        <w:rPr>
          <w:rFonts w:ascii="Times New Roman" w:hAnsi="Times New Roman"/>
          <w:sz w:val="24"/>
        </w:rPr>
        <w:t xml:space="preserve">.\labelme_json_to_dataset.exe </w:t>
      </w:r>
      <w:r>
        <w:rPr>
          <w:rFonts w:ascii="Times New Roman" w:hAnsi="Times New Roman"/>
          <w:sz w:val="24"/>
        </w:rPr>
        <w:t>[</w:t>
      </w:r>
      <w:r>
        <w:rPr>
          <w:rFonts w:ascii="Times New Roman" w:hAnsi="Times New Roman"/>
          <w:sz w:val="24"/>
        </w:rPr>
        <w:t>要转换的文件所在的文件夹</w:t>
      </w:r>
      <w:r>
        <w:rPr>
          <w:rFonts w:ascii="Times New Roman" w:hAnsi="Times New Roman"/>
          <w:sz w:val="24"/>
        </w:rPr>
        <w:t>]</w:t>
      </w:r>
      <w:r>
        <w:rPr>
          <w:rFonts w:ascii="Times New Roman" w:hAnsi="Times New Roman"/>
          <w:sz w:val="24"/>
        </w:rPr>
        <w:t>就可以将指定文件夹中的所有</w:t>
      </w:r>
      <w:r>
        <w:rPr>
          <w:rFonts w:ascii="Times New Roman" w:hAnsi="Times New Roman"/>
          <w:sz w:val="24"/>
        </w:rPr>
        <w:t>json</w:t>
      </w:r>
      <w:r>
        <w:rPr>
          <w:rFonts w:ascii="Times New Roman" w:hAnsi="Times New Roman"/>
          <w:sz w:val="24"/>
        </w:rPr>
        <w:t>文件转为各自对应的</w:t>
      </w:r>
      <w:r>
        <w:rPr>
          <w:rFonts w:ascii="Times New Roman" w:hAnsi="Times New Roman"/>
          <w:sz w:val="24"/>
        </w:rPr>
        <w:t>dataset</w:t>
      </w:r>
      <w:r>
        <w:rPr>
          <w:rFonts w:ascii="Times New Roman" w:hAnsi="Times New Roman"/>
          <w:sz w:val="24"/>
        </w:rPr>
        <w:t>文件夹并保存至</w:t>
      </w:r>
      <w:r>
        <w:rPr>
          <w:rFonts w:ascii="Times New Roman" w:hAnsi="Times New Roman"/>
          <w:sz w:val="24"/>
        </w:rPr>
        <w:t>json</w:t>
      </w:r>
      <w:r>
        <w:rPr>
          <w:rFonts w:ascii="Times New Roman" w:hAnsi="Times New Roman"/>
          <w:sz w:val="24"/>
        </w:rPr>
        <w:t>文件所在文件夹下，如图</w:t>
      </w:r>
      <w:r>
        <w:rPr>
          <w:rFonts w:ascii="Times New Roman" w:hAnsi="Times New Roman"/>
          <w:sz w:val="24"/>
        </w:rPr>
        <w:t>5-8</w:t>
      </w:r>
      <w:r>
        <w:rPr>
          <w:rFonts w:ascii="Times New Roman" w:hAnsi="Times New Roman"/>
          <w:sz w:val="24"/>
        </w:rPr>
        <w:t>（</w:t>
      </w:r>
      <w:r>
        <w:rPr>
          <w:rFonts w:ascii="Times New Roman" w:hAnsi="Times New Roman"/>
          <w:sz w:val="24"/>
        </w:rPr>
        <w:t>a</w:t>
      </w:r>
      <w:r>
        <w:rPr>
          <w:rFonts w:ascii="Times New Roman" w:hAnsi="Times New Roman"/>
          <w:sz w:val="24"/>
        </w:rPr>
        <w:t>）所示；如果输入</w:t>
      </w:r>
      <w:r>
        <w:rPr>
          <w:rFonts w:ascii="Times New Roman" w:hAnsi="Times New Roman"/>
          <w:sz w:val="24"/>
        </w:rPr>
        <w:t xml:space="preserve">.\labelme_json_to_dataset.exe </w:t>
      </w:r>
      <w:r>
        <w:rPr>
          <w:rFonts w:ascii="Times New Roman" w:hAnsi="Times New Roman"/>
          <w:sz w:val="24"/>
        </w:rPr>
        <w:t>[</w:t>
      </w:r>
      <w:r>
        <w:rPr>
          <w:rFonts w:ascii="Times New Roman" w:hAnsi="Times New Roman"/>
          <w:sz w:val="24"/>
        </w:rPr>
        <w:t>要转换的文件所在的文件夹</w:t>
      </w:r>
      <w:r>
        <w:rPr>
          <w:rFonts w:ascii="Times New Roman" w:hAnsi="Times New Roman"/>
          <w:sz w:val="24"/>
        </w:rPr>
        <w:t xml:space="preserve">] </w:t>
      </w:r>
      <w:r>
        <w:rPr>
          <w:rFonts w:ascii="Times New Roman" w:hAnsi="Times New Roman"/>
          <w:sz w:val="24"/>
        </w:rPr>
        <w:t xml:space="preserve">--out </w:t>
      </w:r>
      <w:r>
        <w:rPr>
          <w:rFonts w:ascii="Times New Roman" w:hAnsi="Times New Roman"/>
          <w:sz w:val="24"/>
        </w:rPr>
        <w:t>[</w:t>
      </w:r>
      <w:r>
        <w:rPr>
          <w:rFonts w:ascii="Times New Roman" w:hAnsi="Times New Roman"/>
          <w:sz w:val="24"/>
        </w:rPr>
        <w:t>转换后</w:t>
      </w:r>
      <w:r>
        <w:rPr>
          <w:rFonts w:ascii="Times New Roman" w:hAnsi="Times New Roman"/>
          <w:sz w:val="24"/>
        </w:rPr>
        <w:t>dataset</w:t>
      </w:r>
      <w:r>
        <w:rPr>
          <w:rFonts w:ascii="Times New Roman" w:hAnsi="Times New Roman"/>
          <w:sz w:val="24"/>
        </w:rPr>
        <w:t>文件夹要保存的位置</w:t>
      </w:r>
      <w:r>
        <w:rPr>
          <w:rFonts w:ascii="Times New Roman" w:hAnsi="Times New Roman"/>
          <w:sz w:val="24"/>
        </w:rPr>
        <w:t>]</w:t>
      </w:r>
      <w:r>
        <w:rPr>
          <w:rFonts w:ascii="Times New Roman" w:hAnsi="Times New Roman"/>
          <w:sz w:val="24"/>
        </w:rPr>
        <w:t>不仅可以将指定文件夹中的所有</w:t>
      </w:r>
      <w:r>
        <w:rPr>
          <w:rFonts w:ascii="Times New Roman" w:hAnsi="Times New Roman"/>
          <w:sz w:val="24"/>
        </w:rPr>
        <w:t>json</w:t>
      </w:r>
      <w:r>
        <w:rPr>
          <w:rFonts w:ascii="Times New Roman" w:hAnsi="Times New Roman"/>
          <w:sz w:val="24"/>
        </w:rPr>
        <w:t>文件转为各自对应的</w:t>
      </w:r>
      <w:r>
        <w:rPr>
          <w:rFonts w:ascii="Times New Roman" w:hAnsi="Times New Roman"/>
          <w:sz w:val="24"/>
        </w:rPr>
        <w:t>dataset</w:t>
      </w:r>
      <w:r>
        <w:rPr>
          <w:rFonts w:ascii="Times New Roman" w:hAnsi="Times New Roman"/>
          <w:sz w:val="24"/>
        </w:rPr>
        <w:t>文件夹并将生成的文件夹保存至</w:t>
      </w:r>
      <w:r>
        <w:rPr>
          <w:rFonts w:ascii="Times New Roman" w:hAnsi="Times New Roman"/>
          <w:sz w:val="24"/>
        </w:rPr>
        <w:t>out</w:t>
      </w:r>
      <w:r>
        <w:rPr>
          <w:rFonts w:ascii="Times New Roman" w:hAnsi="Times New Roman"/>
          <w:sz w:val="24"/>
        </w:rPr>
        <w:t>后的指定位置如图</w:t>
      </w:r>
      <w:r>
        <w:rPr>
          <w:rFonts w:ascii="Times New Roman" w:hAnsi="Times New Roman"/>
          <w:sz w:val="24"/>
        </w:rPr>
        <w:t>5-8</w:t>
      </w:r>
      <w:r>
        <w:rPr>
          <w:rFonts w:ascii="Times New Roman" w:hAnsi="Times New Roman"/>
          <w:sz w:val="24"/>
        </w:rPr>
        <w:t>（</w:t>
      </w:r>
      <w:r>
        <w:rPr>
          <w:rFonts w:ascii="Times New Roman" w:hAnsi="Times New Roman"/>
          <w:sz w:val="24"/>
        </w:rPr>
        <w:t>b</w:t>
      </w:r>
      <w:r>
        <w:rPr>
          <w:rFonts w:ascii="Times New Roman" w:hAnsi="Times New Roman"/>
          <w:sz w:val="24"/>
        </w:rPr>
        <w:t>）所示。生成的</w:t>
      </w:r>
      <w:r>
        <w:rPr>
          <w:rFonts w:ascii="Times New Roman" w:hAnsi="Times New Roman"/>
          <w:sz w:val="24"/>
        </w:rPr>
        <w:t>dataset</w:t>
      </w:r>
      <w:r>
        <w:rPr>
          <w:rFonts w:ascii="Times New Roman" w:hAnsi="Times New Roman"/>
          <w:sz w:val="24"/>
        </w:rPr>
        <w:t>文件夹包含</w:t>
      </w:r>
      <w:r>
        <w:rPr>
          <w:rFonts w:ascii="Times New Roman" w:hAnsi="Times New Roman"/>
          <w:sz w:val="24"/>
        </w:rPr>
        <w:t>4</w:t>
      </w:r>
      <w:r>
        <w:rPr>
          <w:rFonts w:ascii="Times New Roman" w:hAnsi="Times New Roman"/>
          <w:sz w:val="24"/>
        </w:rPr>
        <w:t>个文件，</w:t>
      </w:r>
      <w:proofErr w:type="spellStart"/>
      <w:r>
        <w:rPr>
          <w:rFonts w:ascii="Times New Roman" w:hAnsi="Times New Roman"/>
          <w:sz w:val="24"/>
        </w:rPr>
        <w:t>img</w:t>
      </w:r>
      <w:proofErr w:type="spellEnd"/>
      <w:r>
        <w:rPr>
          <w:rFonts w:ascii="Times New Roman" w:hAnsi="Times New Roman"/>
          <w:sz w:val="24"/>
        </w:rPr>
        <w:t>指的是原图，</w:t>
      </w:r>
      <w:r>
        <w:rPr>
          <w:rFonts w:ascii="Times New Roman" w:hAnsi="Times New Roman"/>
          <w:sz w:val="24"/>
        </w:rPr>
        <w:t>label</w:t>
      </w:r>
      <w:r>
        <w:rPr>
          <w:rFonts w:ascii="Times New Roman" w:hAnsi="Times New Roman"/>
          <w:sz w:val="24"/>
        </w:rPr>
        <w:t>指的是标注的标签，</w:t>
      </w:r>
      <w:proofErr w:type="spellStart"/>
      <w:r>
        <w:rPr>
          <w:rFonts w:ascii="Times New Roman" w:hAnsi="Times New Roman"/>
          <w:sz w:val="24"/>
        </w:rPr>
        <w:t>label_names</w:t>
      </w:r>
      <w:proofErr w:type="spellEnd"/>
      <w:r>
        <w:rPr>
          <w:rFonts w:ascii="Times New Roman" w:hAnsi="Times New Roman"/>
          <w:sz w:val="24"/>
        </w:rPr>
        <w:t>指的是标注的</w:t>
      </w:r>
      <w:r>
        <w:rPr>
          <w:rFonts w:ascii="Times New Roman" w:hAnsi="Times New Roman"/>
          <w:sz w:val="24"/>
        </w:rPr>
        <w:lastRenderedPageBreak/>
        <w:t>名字，</w:t>
      </w:r>
      <w:proofErr w:type="spellStart"/>
      <w:r>
        <w:rPr>
          <w:rFonts w:ascii="Times New Roman" w:hAnsi="Times New Roman"/>
          <w:sz w:val="24"/>
        </w:rPr>
        <w:t>label_viz</w:t>
      </w:r>
      <w:proofErr w:type="spellEnd"/>
      <w:r>
        <w:rPr>
          <w:rFonts w:ascii="Times New Roman" w:hAnsi="Times New Roman"/>
          <w:sz w:val="24"/>
        </w:rPr>
        <w:t>展示的是在原图上的标注效果如图</w:t>
      </w:r>
      <w:r>
        <w:rPr>
          <w:rFonts w:ascii="Times New Roman" w:hAnsi="Times New Roman"/>
          <w:sz w:val="24"/>
        </w:rPr>
        <w:t>5-8</w:t>
      </w:r>
      <w:r>
        <w:rPr>
          <w:rFonts w:ascii="Times New Roman" w:hAnsi="Times New Roman"/>
          <w:sz w:val="24"/>
        </w:rPr>
        <w:t>（</w:t>
      </w:r>
      <w:r>
        <w:rPr>
          <w:rFonts w:ascii="Times New Roman" w:hAnsi="Times New Roman"/>
          <w:sz w:val="24"/>
        </w:rPr>
        <w:t>c</w:t>
      </w:r>
      <w:r>
        <w:rPr>
          <w:rFonts w:ascii="Times New Roman" w:hAnsi="Times New Roman"/>
          <w:sz w:val="24"/>
        </w:rPr>
        <w:t>）所示。</w:t>
      </w:r>
    </w:p>
    <w:p w14:paraId="6EED4974" w14:textId="77777777" w:rsidR="00CC2512" w:rsidRDefault="00705C2B">
      <w:pPr>
        <w:pStyle w:val="3"/>
        <w:ind w:firstLineChars="200" w:firstLine="643"/>
        <w:rPr>
          <w:rFonts w:ascii="Times New Roman" w:hAnsi="Times New Roman"/>
        </w:rPr>
      </w:pPr>
      <w:bookmarkStart w:id="182" w:name="_Toc5208"/>
      <w:r>
        <w:rPr>
          <w:rFonts w:ascii="Times New Roman" w:hAnsi="Times New Roman" w:hint="eastAsia"/>
        </w:rPr>
        <w:t>5.1.5</w:t>
      </w:r>
      <w:proofErr w:type="gramStart"/>
      <w:r>
        <w:rPr>
          <w:rFonts w:ascii="Times New Roman" w:hAnsi="Times New Roman" w:hint="eastAsia"/>
        </w:rPr>
        <w:t>伪彩标签</w:t>
      </w:r>
      <w:proofErr w:type="gramEnd"/>
      <w:r>
        <w:rPr>
          <w:rFonts w:ascii="Times New Roman" w:hAnsi="Times New Roman" w:hint="eastAsia"/>
        </w:rPr>
        <w:t>处理</w:t>
      </w:r>
      <w:bookmarkEnd w:id="182"/>
    </w:p>
    <w:p w14:paraId="2027C7A7" w14:textId="77777777" w:rsidR="00CC2512" w:rsidRDefault="00705C2B">
      <w:r>
        <w:rPr>
          <w:noProof/>
        </w:rPr>
        <w:drawing>
          <wp:inline distT="0" distB="0" distL="114300" distR="114300" wp14:anchorId="695ACD06" wp14:editId="5B78460E">
            <wp:extent cx="5269230" cy="1747520"/>
            <wp:effectExtent l="0" t="0" r="7620" b="5080"/>
            <wp:docPr id="13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5"/>
                    <pic:cNvPicPr>
                      <a:picLocks noChangeAspect="1"/>
                    </pic:cNvPicPr>
                  </pic:nvPicPr>
                  <pic:blipFill>
                    <a:blip r:embed="rId171"/>
                    <a:stretch>
                      <a:fillRect/>
                    </a:stretch>
                  </pic:blipFill>
                  <pic:spPr>
                    <a:xfrm>
                      <a:off x="0" y="0"/>
                      <a:ext cx="5269230" cy="1747520"/>
                    </a:xfrm>
                    <a:prstGeom prst="rect">
                      <a:avLst/>
                    </a:prstGeom>
                    <a:noFill/>
                    <a:ln>
                      <a:noFill/>
                    </a:ln>
                  </pic:spPr>
                </pic:pic>
              </a:graphicData>
            </a:graphic>
          </wp:inline>
        </w:drawing>
      </w:r>
    </w:p>
    <w:p w14:paraId="31230359" w14:textId="77777777" w:rsidR="00CC2512" w:rsidRDefault="00705C2B">
      <w:pPr>
        <w:numPr>
          <w:ilvl w:val="0"/>
          <w:numId w:val="19"/>
        </w:numPr>
        <w:jc w:val="center"/>
      </w:pPr>
      <w:proofErr w:type="gramStart"/>
      <w:r>
        <w:rPr>
          <w:rFonts w:hint="eastAsia"/>
        </w:rPr>
        <w:t>伪彩标签</w:t>
      </w:r>
      <w:proofErr w:type="gramEnd"/>
      <w:r>
        <w:rPr>
          <w:rFonts w:hint="eastAsia"/>
        </w:rPr>
        <w:t>重命名与更改保存路径</w:t>
      </w:r>
    </w:p>
    <w:p w14:paraId="27443138" w14:textId="77777777" w:rsidR="00CC2512" w:rsidRDefault="00705C2B">
      <w:pPr>
        <w:jc w:val="center"/>
      </w:pPr>
      <w:r>
        <w:rPr>
          <w:noProof/>
        </w:rPr>
        <w:drawing>
          <wp:inline distT="0" distB="0" distL="114300" distR="114300" wp14:anchorId="30246FFD" wp14:editId="00E8FBC7">
            <wp:extent cx="2896235" cy="2872105"/>
            <wp:effectExtent l="0" t="0" r="18415" b="4445"/>
            <wp:docPr id="13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6"/>
                    <pic:cNvPicPr>
                      <a:picLocks noChangeAspect="1"/>
                    </pic:cNvPicPr>
                  </pic:nvPicPr>
                  <pic:blipFill>
                    <a:blip r:embed="rId172"/>
                    <a:stretch>
                      <a:fillRect/>
                    </a:stretch>
                  </pic:blipFill>
                  <pic:spPr>
                    <a:xfrm>
                      <a:off x="0" y="0"/>
                      <a:ext cx="2896235" cy="2872105"/>
                    </a:xfrm>
                    <a:prstGeom prst="rect">
                      <a:avLst/>
                    </a:prstGeom>
                    <a:noFill/>
                    <a:ln>
                      <a:noFill/>
                    </a:ln>
                  </pic:spPr>
                </pic:pic>
              </a:graphicData>
            </a:graphic>
          </wp:inline>
        </w:drawing>
      </w:r>
    </w:p>
    <w:p w14:paraId="7E20FA8C" w14:textId="77777777" w:rsidR="00CC2512" w:rsidRDefault="00705C2B">
      <w:pPr>
        <w:numPr>
          <w:ilvl w:val="0"/>
          <w:numId w:val="19"/>
        </w:numPr>
        <w:jc w:val="center"/>
      </w:pPr>
      <w:r>
        <w:rPr>
          <w:rFonts w:hint="eastAsia"/>
        </w:rPr>
        <w:t>重命名与更改保存路径处理结果</w:t>
      </w:r>
    </w:p>
    <w:p w14:paraId="5238B875" w14:textId="77777777" w:rsidR="00CC2512" w:rsidRDefault="00CC2512"/>
    <w:p w14:paraId="6509340C" w14:textId="77777777" w:rsidR="00CC2512" w:rsidRDefault="00705C2B">
      <w:pPr>
        <w:jc w:val="center"/>
      </w:pPr>
      <w:r>
        <w:rPr>
          <w:rFonts w:hint="eastAsia"/>
        </w:rPr>
        <w:t>图</w:t>
      </w:r>
      <w:r>
        <w:rPr>
          <w:rFonts w:hint="eastAsia"/>
        </w:rPr>
        <w:t xml:space="preserve">5-9 </w:t>
      </w:r>
      <w:proofErr w:type="gramStart"/>
      <w:r>
        <w:rPr>
          <w:rFonts w:hint="eastAsia"/>
        </w:rPr>
        <w:t>伪彩标签</w:t>
      </w:r>
      <w:proofErr w:type="gramEnd"/>
      <w:r>
        <w:rPr>
          <w:rFonts w:hint="eastAsia"/>
        </w:rPr>
        <w:t>处理</w:t>
      </w:r>
    </w:p>
    <w:p w14:paraId="2D1E9E81" w14:textId="77777777" w:rsidR="00CC2512" w:rsidRDefault="00705C2B">
      <w:pPr>
        <w:spacing w:line="360" w:lineRule="auto"/>
        <w:ind w:firstLineChars="200" w:firstLine="480"/>
        <w:jc w:val="left"/>
        <w:rPr>
          <w:rFonts w:ascii="Times New Roman" w:hAnsi="Times New Roman"/>
          <w:sz w:val="24"/>
        </w:rPr>
      </w:pPr>
      <w:r>
        <w:rPr>
          <w:rFonts w:ascii="Times New Roman" w:hAnsi="Times New Roman" w:hint="eastAsia"/>
          <w:sz w:val="24"/>
        </w:rPr>
        <w:t>如图</w:t>
      </w:r>
      <w:r>
        <w:rPr>
          <w:rFonts w:ascii="Times New Roman" w:hAnsi="Times New Roman" w:hint="eastAsia"/>
          <w:sz w:val="24"/>
        </w:rPr>
        <w:t>5-8</w:t>
      </w:r>
      <w:r>
        <w:rPr>
          <w:rFonts w:ascii="Times New Roman" w:hAnsi="Times New Roman" w:hint="eastAsia"/>
          <w:sz w:val="24"/>
        </w:rPr>
        <w:t>（</w:t>
      </w:r>
      <w:r>
        <w:rPr>
          <w:rFonts w:ascii="Times New Roman" w:hAnsi="Times New Roman" w:hint="eastAsia"/>
          <w:sz w:val="24"/>
        </w:rPr>
        <w:t>c</w:t>
      </w:r>
      <w:r>
        <w:rPr>
          <w:rFonts w:ascii="Times New Roman" w:hAnsi="Times New Roman" w:hint="eastAsia"/>
          <w:sz w:val="24"/>
        </w:rPr>
        <w:t>）所示，批量</w:t>
      </w:r>
      <w:r>
        <w:rPr>
          <w:rFonts w:ascii="Times New Roman" w:hAnsi="Times New Roman" w:hint="eastAsia"/>
          <w:sz w:val="24"/>
        </w:rPr>
        <w:t>json</w:t>
      </w:r>
      <w:r>
        <w:rPr>
          <w:rFonts w:ascii="Times New Roman" w:hAnsi="Times New Roman" w:hint="eastAsia"/>
          <w:sz w:val="24"/>
        </w:rPr>
        <w:t>转</w:t>
      </w:r>
      <w:r>
        <w:rPr>
          <w:rFonts w:ascii="Times New Roman" w:hAnsi="Times New Roman" w:hint="eastAsia"/>
          <w:sz w:val="24"/>
        </w:rPr>
        <w:t>dataset</w:t>
      </w:r>
      <w:r>
        <w:rPr>
          <w:rFonts w:ascii="Times New Roman" w:hAnsi="Times New Roman" w:hint="eastAsia"/>
          <w:sz w:val="24"/>
        </w:rPr>
        <w:t>后生成的各个图片的标签名都是一样的，都叫</w:t>
      </w:r>
      <w:r>
        <w:rPr>
          <w:rFonts w:ascii="Times New Roman" w:hAnsi="Times New Roman" w:hint="eastAsia"/>
          <w:sz w:val="24"/>
        </w:rPr>
        <w:t>label.png</w:t>
      </w:r>
      <w:r>
        <w:rPr>
          <w:rFonts w:ascii="Times New Roman" w:hAnsi="Times New Roman" w:hint="eastAsia"/>
          <w:sz w:val="24"/>
        </w:rPr>
        <w:t>无法与原图形成对应关系，所以需要对标签图片重命名。并且再进行后续工作时有时仅需要标签图片所以还需要进一步把各个</w:t>
      </w:r>
      <w:r>
        <w:rPr>
          <w:rFonts w:ascii="Times New Roman" w:hAnsi="Times New Roman" w:hint="eastAsia"/>
          <w:sz w:val="24"/>
        </w:rPr>
        <w:t>dataset</w:t>
      </w:r>
      <w:r>
        <w:rPr>
          <w:rFonts w:ascii="Times New Roman" w:hAnsi="Times New Roman" w:hint="eastAsia"/>
          <w:sz w:val="24"/>
        </w:rPr>
        <w:t>文件夹中的标签图片提取出来统一放在一个文件夹下。所以需要使用</w:t>
      </w:r>
      <w:proofErr w:type="spellStart"/>
      <w:r>
        <w:rPr>
          <w:rFonts w:ascii="Times New Roman" w:hAnsi="Times New Roman" w:hint="eastAsia"/>
          <w:sz w:val="24"/>
        </w:rPr>
        <w:t>Pyhon</w:t>
      </w:r>
      <w:proofErr w:type="spellEnd"/>
      <w:r>
        <w:rPr>
          <w:rFonts w:ascii="Times New Roman" w:hAnsi="Times New Roman" w:hint="eastAsia"/>
          <w:sz w:val="24"/>
        </w:rPr>
        <w:t>对</w:t>
      </w:r>
      <w:r>
        <w:rPr>
          <w:rFonts w:ascii="Times New Roman" w:hAnsi="Times New Roman" w:hint="eastAsia"/>
          <w:sz w:val="24"/>
        </w:rPr>
        <w:t>dataset</w:t>
      </w:r>
      <w:r>
        <w:rPr>
          <w:rFonts w:ascii="Times New Roman" w:hAnsi="Times New Roman" w:hint="eastAsia"/>
          <w:sz w:val="24"/>
        </w:rPr>
        <w:t>进行进一步处理。创建</w:t>
      </w:r>
      <w:r>
        <w:rPr>
          <w:rFonts w:ascii="Times New Roman" w:hAnsi="Times New Roman" w:hint="eastAsia"/>
          <w:sz w:val="24"/>
        </w:rPr>
        <w:t>python</w:t>
      </w:r>
      <w:r>
        <w:rPr>
          <w:rFonts w:ascii="Times New Roman" w:hAnsi="Times New Roman" w:hint="eastAsia"/>
          <w:sz w:val="24"/>
        </w:rPr>
        <w:t>文件，导入</w:t>
      </w:r>
      <w:proofErr w:type="spellStart"/>
      <w:r>
        <w:rPr>
          <w:rFonts w:ascii="Times New Roman" w:hAnsi="Times New Roman" w:hint="eastAsia"/>
          <w:sz w:val="24"/>
        </w:rPr>
        <w:t>os</w:t>
      </w:r>
      <w:proofErr w:type="spellEnd"/>
      <w:r>
        <w:rPr>
          <w:rFonts w:ascii="Times New Roman" w:hAnsi="Times New Roman" w:hint="eastAsia"/>
          <w:sz w:val="24"/>
        </w:rPr>
        <w:t>包，使用</w:t>
      </w:r>
      <w:proofErr w:type="spellStart"/>
      <w:r>
        <w:rPr>
          <w:rFonts w:ascii="Times New Roman" w:hAnsi="Times New Roman"/>
          <w:sz w:val="24"/>
        </w:rPr>
        <w:t>os.listdir</w:t>
      </w:r>
      <w:proofErr w:type="spellEnd"/>
      <w:r>
        <w:rPr>
          <w:rFonts w:ascii="Times New Roman" w:hAnsi="Times New Roman"/>
          <w:sz w:val="24"/>
        </w:rPr>
        <w:t>(path)</w:t>
      </w:r>
      <w:r>
        <w:rPr>
          <w:rFonts w:ascii="Times New Roman" w:hAnsi="Times New Roman" w:hint="eastAsia"/>
          <w:sz w:val="24"/>
        </w:rPr>
        <w:t>读取指定路径文件夹下的所有文件夹；使用双层</w:t>
      </w:r>
      <w:r>
        <w:rPr>
          <w:rFonts w:ascii="Times New Roman" w:hAnsi="Times New Roman" w:hint="eastAsia"/>
          <w:sz w:val="24"/>
        </w:rPr>
        <w:t>for</w:t>
      </w:r>
      <w:r>
        <w:rPr>
          <w:rFonts w:ascii="Times New Roman" w:hAnsi="Times New Roman" w:hint="eastAsia"/>
          <w:sz w:val="24"/>
        </w:rPr>
        <w:t>循环对每个文件夹进行处理，如图</w:t>
      </w:r>
      <w:r>
        <w:rPr>
          <w:rFonts w:ascii="Times New Roman" w:hAnsi="Times New Roman" w:hint="eastAsia"/>
          <w:sz w:val="24"/>
        </w:rPr>
        <w:t>5-9</w:t>
      </w:r>
      <w:r>
        <w:rPr>
          <w:rFonts w:ascii="Times New Roman" w:hAnsi="Times New Roman" w:hint="eastAsia"/>
          <w:sz w:val="24"/>
        </w:rPr>
        <w:t>所示，其中第一次循环为读</w:t>
      </w:r>
      <w:r>
        <w:rPr>
          <w:rFonts w:ascii="Times New Roman" w:hAnsi="Times New Roman" w:hint="eastAsia"/>
          <w:sz w:val="24"/>
        </w:rPr>
        <w:t>取文件夹名称，第二次循环用来处理文件夹下</w:t>
      </w:r>
      <w:r>
        <w:rPr>
          <w:rFonts w:ascii="Times New Roman" w:hAnsi="Times New Roman" w:hint="eastAsia"/>
          <w:sz w:val="24"/>
        </w:rPr>
        <w:lastRenderedPageBreak/>
        <w:t>面的图片；在第二次循环中通过</w:t>
      </w:r>
      <w:r>
        <w:rPr>
          <w:rFonts w:ascii="Times New Roman" w:hAnsi="Times New Roman" w:hint="eastAsia"/>
          <w:sz w:val="24"/>
        </w:rPr>
        <w:t>if</w:t>
      </w:r>
      <w:r>
        <w:rPr>
          <w:rFonts w:ascii="Times New Roman" w:hAnsi="Times New Roman" w:hint="eastAsia"/>
          <w:sz w:val="24"/>
        </w:rPr>
        <w:t>判断找出要重名的标签，通过</w:t>
      </w:r>
      <w:proofErr w:type="spellStart"/>
      <w:r>
        <w:rPr>
          <w:rFonts w:ascii="Times New Roman" w:hAnsi="Times New Roman" w:hint="eastAsia"/>
          <w:sz w:val="24"/>
        </w:rPr>
        <w:t>os.path.join</w:t>
      </w:r>
      <w:proofErr w:type="spellEnd"/>
      <w:r>
        <w:rPr>
          <w:rFonts w:ascii="Times New Roman" w:hAnsi="Times New Roman" w:hint="eastAsia"/>
          <w:sz w:val="24"/>
        </w:rPr>
        <w:t>拼接出重命名后的图片保存路径；最后通过</w:t>
      </w:r>
      <w:proofErr w:type="spellStart"/>
      <w:r>
        <w:rPr>
          <w:rFonts w:ascii="Times New Roman" w:hAnsi="Times New Roman" w:hint="eastAsia"/>
          <w:sz w:val="24"/>
        </w:rPr>
        <w:t>os.rename</w:t>
      </w:r>
      <w:proofErr w:type="spellEnd"/>
      <w:r>
        <w:rPr>
          <w:rFonts w:ascii="Times New Roman" w:hAnsi="Times New Roman" w:hint="eastAsia"/>
          <w:sz w:val="24"/>
        </w:rPr>
        <w:t>保存图片完成图片重命名。</w:t>
      </w:r>
    </w:p>
    <w:p w14:paraId="0AB39528" w14:textId="77777777" w:rsidR="00CC2512" w:rsidRDefault="00705C2B">
      <w:pPr>
        <w:spacing w:line="360" w:lineRule="auto"/>
        <w:ind w:firstLineChars="200" w:firstLine="480"/>
        <w:jc w:val="left"/>
        <w:rPr>
          <w:rFonts w:ascii="Times New Roman" w:hAnsi="Times New Roman"/>
          <w:sz w:val="24"/>
        </w:rPr>
      </w:pPr>
      <w:r>
        <w:rPr>
          <w:rFonts w:ascii="Times New Roman" w:hAnsi="Times New Roman" w:hint="eastAsia"/>
          <w:sz w:val="24"/>
        </w:rPr>
        <w:t>如图</w:t>
      </w:r>
      <w:r>
        <w:rPr>
          <w:rFonts w:ascii="Times New Roman" w:hAnsi="Times New Roman" w:hint="eastAsia"/>
          <w:sz w:val="24"/>
        </w:rPr>
        <w:t>5-9</w:t>
      </w:r>
      <w:r>
        <w:rPr>
          <w:rFonts w:ascii="Times New Roman" w:hAnsi="Times New Roman" w:hint="eastAsia"/>
          <w:sz w:val="24"/>
        </w:rPr>
        <w:t>（</w:t>
      </w:r>
      <w:r>
        <w:rPr>
          <w:rFonts w:ascii="Times New Roman" w:hAnsi="Times New Roman" w:hint="eastAsia"/>
          <w:sz w:val="24"/>
        </w:rPr>
        <w:t>b</w:t>
      </w:r>
      <w:r>
        <w:rPr>
          <w:rFonts w:ascii="Times New Roman" w:hAnsi="Times New Roman" w:hint="eastAsia"/>
          <w:sz w:val="24"/>
        </w:rPr>
        <w:t>）所示，经过处理后各个</w:t>
      </w:r>
      <w:r>
        <w:rPr>
          <w:rFonts w:ascii="Times New Roman" w:hAnsi="Times New Roman" w:hint="eastAsia"/>
          <w:sz w:val="24"/>
        </w:rPr>
        <w:t>dataset</w:t>
      </w:r>
      <w:r>
        <w:rPr>
          <w:rFonts w:ascii="Times New Roman" w:hAnsi="Times New Roman" w:hint="eastAsia"/>
          <w:sz w:val="24"/>
        </w:rPr>
        <w:t>中的标签重命名成功并且统一保存至一个文件夹下。</w:t>
      </w:r>
    </w:p>
    <w:p w14:paraId="266DCE4A" w14:textId="77777777" w:rsidR="00CC2512" w:rsidRDefault="00705C2B">
      <w:pPr>
        <w:pStyle w:val="3"/>
        <w:ind w:firstLineChars="200" w:firstLine="643"/>
        <w:rPr>
          <w:rFonts w:ascii="Times New Roman" w:hAnsi="Times New Roman"/>
        </w:rPr>
      </w:pPr>
      <w:bookmarkStart w:id="183" w:name="_Toc12214"/>
      <w:r>
        <w:rPr>
          <w:rFonts w:ascii="Times New Roman" w:hAnsi="Times New Roman" w:hint="eastAsia"/>
        </w:rPr>
        <w:t>5.1.6</w:t>
      </w:r>
      <w:r>
        <w:rPr>
          <w:rFonts w:ascii="Times New Roman" w:hAnsi="Times New Roman" w:hint="eastAsia"/>
        </w:rPr>
        <w:t>伪彩图转</w:t>
      </w:r>
      <w:proofErr w:type="gramStart"/>
      <w:r>
        <w:rPr>
          <w:rFonts w:ascii="Times New Roman" w:hAnsi="Times New Roman" w:hint="eastAsia"/>
        </w:rPr>
        <w:t>二值化图</w:t>
      </w:r>
      <w:bookmarkEnd w:id="183"/>
      <w:proofErr w:type="gramEnd"/>
    </w:p>
    <w:p w14:paraId="5D8FAD8B" w14:textId="4178B2CB" w:rsidR="00CC2512" w:rsidRDefault="00705C2B">
      <w:pPr>
        <w:jc w:val="center"/>
        <w:rPr>
          <w:rFonts w:hint="eastAsia"/>
        </w:rPr>
      </w:pPr>
      <w:r>
        <w:rPr>
          <w:noProof/>
        </w:rPr>
        <w:drawing>
          <wp:inline distT="0" distB="0" distL="114300" distR="114300" wp14:anchorId="050FC3FC" wp14:editId="48DE40FC">
            <wp:extent cx="4017010" cy="2501900"/>
            <wp:effectExtent l="0" t="0" r="2540" b="12700"/>
            <wp:docPr id="13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7"/>
                    <pic:cNvPicPr>
                      <a:picLocks noChangeAspect="1"/>
                    </pic:cNvPicPr>
                  </pic:nvPicPr>
                  <pic:blipFill>
                    <a:blip r:embed="rId173"/>
                    <a:stretch>
                      <a:fillRect/>
                    </a:stretch>
                  </pic:blipFill>
                  <pic:spPr>
                    <a:xfrm>
                      <a:off x="0" y="0"/>
                      <a:ext cx="4017010" cy="2501900"/>
                    </a:xfrm>
                    <a:prstGeom prst="rect">
                      <a:avLst/>
                    </a:prstGeom>
                    <a:noFill/>
                    <a:ln>
                      <a:noFill/>
                    </a:ln>
                  </pic:spPr>
                </pic:pic>
              </a:graphicData>
            </a:graphic>
          </wp:inline>
        </w:drawing>
      </w:r>
      <w:ins w:id="184" w:author="杜 秀全" w:date="2022-07-06T10:54:00Z">
        <w:r w:rsidR="008F6555">
          <w:rPr>
            <w:rFonts w:hint="eastAsia"/>
          </w:rPr>
          <w:t>此处需要观察下你标的图像矩阵里是不是只有</w:t>
        </w:r>
        <w:r w:rsidR="008F6555">
          <w:rPr>
            <w:rFonts w:hint="eastAsia"/>
          </w:rPr>
          <w:t>0</w:t>
        </w:r>
        <w:r w:rsidR="008F6555">
          <w:rPr>
            <w:rFonts w:hint="eastAsia"/>
          </w:rPr>
          <w:t>和</w:t>
        </w:r>
        <w:r w:rsidR="008F6555">
          <w:rPr>
            <w:rFonts w:hint="eastAsia"/>
          </w:rPr>
          <w:t>1</w:t>
        </w:r>
        <w:r w:rsidR="008F6555">
          <w:rPr>
            <w:rFonts w:hint="eastAsia"/>
          </w:rPr>
          <w:t>，假如还有其它值，比好</w:t>
        </w:r>
        <w:r w:rsidR="008F6555">
          <w:rPr>
            <w:rFonts w:hint="eastAsia"/>
          </w:rPr>
          <w:t>2</w:t>
        </w:r>
        <w:r w:rsidR="008F6555">
          <w:rPr>
            <w:rFonts w:hint="eastAsia"/>
          </w:rPr>
          <w:t>，</w:t>
        </w:r>
        <w:r w:rsidR="008F6555">
          <w:rPr>
            <w:rFonts w:hint="eastAsia"/>
          </w:rPr>
          <w:t>3</w:t>
        </w:r>
        <w:r w:rsidR="008F6555">
          <w:rPr>
            <w:rFonts w:hint="eastAsia"/>
          </w:rPr>
          <w:t>，</w:t>
        </w:r>
        <w:r w:rsidR="008F6555">
          <w:rPr>
            <w:rFonts w:hint="eastAsia"/>
          </w:rPr>
          <w:t>4</w:t>
        </w:r>
        <w:r w:rsidR="008F6555">
          <w:rPr>
            <w:rFonts w:hint="eastAsia"/>
          </w:rPr>
          <w:t>这些，那这些</w:t>
        </w:r>
      </w:ins>
      <w:ins w:id="185" w:author="杜 秀全" w:date="2022-07-06T10:55:00Z">
        <w:r w:rsidR="008F6555">
          <w:rPr>
            <w:rFonts w:hint="eastAsia"/>
          </w:rPr>
          <w:t>是什么目标呢？按你现在程序都会</w:t>
        </w:r>
      </w:ins>
      <w:ins w:id="186" w:author="杜 秀全" w:date="2022-07-06T10:56:00Z">
        <w:r w:rsidR="008F6555">
          <w:rPr>
            <w:rFonts w:hint="eastAsia"/>
          </w:rPr>
          <w:t>到</w:t>
        </w:r>
        <w:r w:rsidR="008F6555">
          <w:rPr>
            <w:rFonts w:hint="eastAsia"/>
          </w:rPr>
          <w:t>e</w:t>
        </w:r>
        <w:r w:rsidR="008F6555">
          <w:t>lse</w:t>
        </w:r>
        <w:r w:rsidR="008F6555">
          <w:rPr>
            <w:rFonts w:hint="eastAsia"/>
          </w:rPr>
          <w:t>里做，这是什么意思，另外，你的程序只是将其变成</w:t>
        </w:r>
        <w:r w:rsidR="008F6555">
          <w:rPr>
            <w:rFonts w:hint="eastAsia"/>
          </w:rPr>
          <w:t>0</w:t>
        </w:r>
        <w:r w:rsidR="008F6555">
          <w:t>,1</w:t>
        </w:r>
        <w:r w:rsidR="008F6555">
          <w:rPr>
            <w:rFonts w:hint="eastAsia"/>
          </w:rPr>
          <w:t>，并不是白和黑呀。你上面</w:t>
        </w:r>
        <w:proofErr w:type="gramStart"/>
        <w:r w:rsidR="008F6555">
          <w:rPr>
            <w:rFonts w:hint="eastAsia"/>
          </w:rPr>
          <w:t>明确写</w:t>
        </w:r>
        <w:proofErr w:type="gramEnd"/>
        <w:r w:rsidR="008F6555">
          <w:rPr>
            <w:rFonts w:hint="eastAsia"/>
          </w:rPr>
          <w:t>的白是</w:t>
        </w:r>
        <w:r w:rsidR="008F6555">
          <w:rPr>
            <w:rFonts w:hint="eastAsia"/>
          </w:rPr>
          <w:t>2</w:t>
        </w:r>
        <w:r w:rsidR="008F6555">
          <w:t>55</w:t>
        </w:r>
        <w:r w:rsidR="008F6555">
          <w:rPr>
            <w:rFonts w:hint="eastAsia"/>
          </w:rPr>
          <w:t>，但你程序中不是</w:t>
        </w:r>
        <w:r w:rsidR="008F6555">
          <w:rPr>
            <w:rFonts w:hint="eastAsia"/>
          </w:rPr>
          <w:t>2</w:t>
        </w:r>
        <w:r w:rsidR="008F6555">
          <w:t xml:space="preserve">55. </w:t>
        </w:r>
        <w:r w:rsidR="008F6555">
          <w:rPr>
            <w:rFonts w:hint="eastAsia"/>
          </w:rPr>
          <w:t>所以是什么情况？</w:t>
        </w:r>
      </w:ins>
    </w:p>
    <w:p w14:paraId="6C01A454" w14:textId="77777777" w:rsidR="00CC2512" w:rsidRDefault="00705C2B">
      <w:pPr>
        <w:jc w:val="center"/>
      </w:pPr>
      <w:r>
        <w:rPr>
          <w:rFonts w:hint="eastAsia"/>
        </w:rPr>
        <w:t>（</w:t>
      </w:r>
      <w:r>
        <w:rPr>
          <w:rFonts w:hint="eastAsia"/>
        </w:rPr>
        <w:t>a</w:t>
      </w:r>
      <w:r>
        <w:rPr>
          <w:rFonts w:hint="eastAsia"/>
        </w:rPr>
        <w:t>）</w:t>
      </w:r>
      <w:proofErr w:type="gramStart"/>
      <w:r>
        <w:rPr>
          <w:rFonts w:hint="eastAsia"/>
        </w:rPr>
        <w:t>伪彩转二值实现</w:t>
      </w:r>
      <w:proofErr w:type="gramEnd"/>
      <w:r>
        <w:rPr>
          <w:rFonts w:hint="eastAsia"/>
        </w:rPr>
        <w:t>代码</w:t>
      </w:r>
    </w:p>
    <w:p w14:paraId="160A2DDE" w14:textId="77777777" w:rsidR="00CC2512" w:rsidRDefault="00705C2B">
      <w:pPr>
        <w:jc w:val="center"/>
      </w:pPr>
      <w:r>
        <w:rPr>
          <w:noProof/>
        </w:rPr>
        <w:drawing>
          <wp:inline distT="0" distB="0" distL="114300" distR="114300" wp14:anchorId="116FEFDB" wp14:editId="0E5152CB">
            <wp:extent cx="2695575" cy="2661920"/>
            <wp:effectExtent l="0" t="0" r="9525" b="5080"/>
            <wp:docPr id="13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8"/>
                    <pic:cNvPicPr>
                      <a:picLocks noChangeAspect="1"/>
                    </pic:cNvPicPr>
                  </pic:nvPicPr>
                  <pic:blipFill>
                    <a:blip r:embed="rId174"/>
                    <a:stretch>
                      <a:fillRect/>
                    </a:stretch>
                  </pic:blipFill>
                  <pic:spPr>
                    <a:xfrm>
                      <a:off x="0" y="0"/>
                      <a:ext cx="2695575" cy="2661920"/>
                    </a:xfrm>
                    <a:prstGeom prst="rect">
                      <a:avLst/>
                    </a:prstGeom>
                    <a:noFill/>
                    <a:ln>
                      <a:noFill/>
                    </a:ln>
                  </pic:spPr>
                </pic:pic>
              </a:graphicData>
            </a:graphic>
          </wp:inline>
        </w:drawing>
      </w:r>
    </w:p>
    <w:p w14:paraId="1F8E6129" w14:textId="77777777" w:rsidR="00CC2512" w:rsidRDefault="00705C2B">
      <w:pPr>
        <w:jc w:val="center"/>
      </w:pPr>
      <w:r>
        <w:rPr>
          <w:rFonts w:hint="eastAsia"/>
        </w:rPr>
        <w:t>（</w:t>
      </w:r>
      <w:r>
        <w:rPr>
          <w:rFonts w:hint="eastAsia"/>
        </w:rPr>
        <w:t>b</w:t>
      </w:r>
      <w:r>
        <w:rPr>
          <w:rFonts w:hint="eastAsia"/>
        </w:rPr>
        <w:t>）</w:t>
      </w:r>
      <w:proofErr w:type="gramStart"/>
      <w:r>
        <w:rPr>
          <w:rFonts w:hint="eastAsia"/>
        </w:rPr>
        <w:t>伪彩转</w:t>
      </w:r>
      <w:proofErr w:type="gramEnd"/>
      <w:r>
        <w:rPr>
          <w:rFonts w:hint="eastAsia"/>
        </w:rPr>
        <w:t>二值结果</w:t>
      </w:r>
    </w:p>
    <w:p w14:paraId="34322E9F" w14:textId="77777777" w:rsidR="00CC2512" w:rsidRDefault="00705C2B">
      <w:pPr>
        <w:jc w:val="center"/>
      </w:pPr>
      <w:r>
        <w:rPr>
          <w:rFonts w:hint="eastAsia"/>
        </w:rPr>
        <w:t>图</w:t>
      </w:r>
      <w:r>
        <w:rPr>
          <w:rFonts w:hint="eastAsia"/>
        </w:rPr>
        <w:t>5-10</w:t>
      </w:r>
    </w:p>
    <w:p w14:paraId="0433639B" w14:textId="77777777" w:rsidR="00CC2512" w:rsidRDefault="00705C2B">
      <w:pPr>
        <w:spacing w:line="360" w:lineRule="auto"/>
        <w:ind w:firstLineChars="200" w:firstLine="480"/>
        <w:jc w:val="left"/>
      </w:pPr>
      <w:r>
        <w:rPr>
          <w:rFonts w:ascii="Times New Roman" w:hAnsi="Times New Roman" w:hint="eastAsia"/>
          <w:sz w:val="24"/>
        </w:rPr>
        <w:t>如图</w:t>
      </w:r>
      <w:r>
        <w:rPr>
          <w:rFonts w:ascii="Times New Roman" w:hAnsi="Times New Roman" w:hint="eastAsia"/>
          <w:sz w:val="24"/>
        </w:rPr>
        <w:t>5-9</w:t>
      </w:r>
      <w:r>
        <w:rPr>
          <w:rFonts w:ascii="Times New Roman" w:hAnsi="Times New Roman" w:hint="eastAsia"/>
          <w:sz w:val="24"/>
        </w:rPr>
        <w:t>（</w:t>
      </w:r>
      <w:r>
        <w:rPr>
          <w:rFonts w:ascii="Times New Roman" w:hAnsi="Times New Roman" w:hint="eastAsia"/>
          <w:sz w:val="24"/>
        </w:rPr>
        <w:t>b</w:t>
      </w:r>
      <w:r>
        <w:rPr>
          <w:rFonts w:ascii="Times New Roman" w:hAnsi="Times New Roman" w:hint="eastAsia"/>
          <w:sz w:val="24"/>
        </w:rPr>
        <w:t>）所示，经过初步处理后虽然各个</w:t>
      </w:r>
      <w:r>
        <w:rPr>
          <w:rFonts w:ascii="Times New Roman" w:hAnsi="Times New Roman" w:hint="eastAsia"/>
          <w:sz w:val="24"/>
        </w:rPr>
        <w:t>dataset</w:t>
      </w:r>
      <w:r>
        <w:rPr>
          <w:rFonts w:ascii="Times New Roman" w:hAnsi="Times New Roman" w:hint="eastAsia"/>
          <w:sz w:val="24"/>
        </w:rPr>
        <w:t>中的标签重命名成功</w:t>
      </w:r>
      <w:r>
        <w:rPr>
          <w:rFonts w:ascii="Times New Roman" w:hAnsi="Times New Roman" w:hint="eastAsia"/>
          <w:sz w:val="24"/>
        </w:rPr>
        <w:lastRenderedPageBreak/>
        <w:t>并且统一保存</w:t>
      </w:r>
      <w:r>
        <w:rPr>
          <w:rFonts w:ascii="Times New Roman" w:hAnsi="Times New Roman" w:hint="eastAsia"/>
          <w:color w:val="000000" w:themeColor="text1"/>
          <w:sz w:val="24"/>
        </w:rPr>
        <w:t>至一个文件夹下，但是图片确</w:t>
      </w:r>
      <w:r>
        <w:rPr>
          <w:rFonts w:ascii="Times New Roman" w:hAnsi="Times New Roman" w:hint="eastAsia"/>
          <w:color w:val="000000" w:themeColor="text1"/>
          <w:sz w:val="24"/>
        </w:rPr>
        <w:t>实黑红</w:t>
      </w:r>
      <w:proofErr w:type="gramStart"/>
      <w:r>
        <w:rPr>
          <w:rFonts w:ascii="Times New Roman" w:hAnsi="Times New Roman" w:hint="eastAsia"/>
          <w:color w:val="000000" w:themeColor="text1"/>
          <w:sz w:val="24"/>
        </w:rPr>
        <w:t>的伪彩图片</w:t>
      </w:r>
      <w:proofErr w:type="gramEnd"/>
      <w:r>
        <w:rPr>
          <w:rFonts w:ascii="Times New Roman" w:hAnsi="Times New Roman" w:hint="eastAsia"/>
          <w:color w:val="000000" w:themeColor="text1"/>
          <w:sz w:val="24"/>
        </w:rPr>
        <w:t>，而在后续试验中所需要的是黑白</w:t>
      </w:r>
      <w:proofErr w:type="gramStart"/>
      <w:r>
        <w:rPr>
          <w:rFonts w:ascii="Times New Roman" w:hAnsi="Times New Roman" w:hint="eastAsia"/>
          <w:color w:val="000000" w:themeColor="text1"/>
          <w:sz w:val="24"/>
        </w:rPr>
        <w:t>二值化的</w:t>
      </w:r>
      <w:proofErr w:type="gramEnd"/>
      <w:r>
        <w:rPr>
          <w:rFonts w:ascii="Times New Roman" w:hAnsi="Times New Roman" w:hint="eastAsia"/>
          <w:color w:val="000000" w:themeColor="text1"/>
          <w:sz w:val="24"/>
        </w:rPr>
        <w:t>图片，所以需要</w:t>
      </w:r>
      <w:proofErr w:type="gramStart"/>
      <w:r>
        <w:rPr>
          <w:rFonts w:ascii="Times New Roman" w:hAnsi="Times New Roman" w:hint="eastAsia"/>
          <w:color w:val="000000" w:themeColor="text1"/>
          <w:sz w:val="24"/>
        </w:rPr>
        <w:t>对伪彩标签</w:t>
      </w:r>
      <w:proofErr w:type="gramEnd"/>
      <w:r>
        <w:rPr>
          <w:rFonts w:ascii="Times New Roman" w:hAnsi="Times New Roman" w:hint="eastAsia"/>
          <w:color w:val="000000" w:themeColor="text1"/>
          <w:sz w:val="24"/>
        </w:rPr>
        <w:t>进一步处理，将其转为黑白</w:t>
      </w:r>
      <w:proofErr w:type="gramStart"/>
      <w:r>
        <w:rPr>
          <w:rFonts w:ascii="Times New Roman" w:hAnsi="Times New Roman" w:hint="eastAsia"/>
          <w:color w:val="000000" w:themeColor="text1"/>
          <w:sz w:val="24"/>
        </w:rPr>
        <w:t>二值化图片</w:t>
      </w:r>
      <w:proofErr w:type="gramEnd"/>
      <w:r>
        <w:rPr>
          <w:rFonts w:ascii="Times New Roman" w:hAnsi="Times New Roman" w:hint="eastAsia"/>
          <w:color w:val="000000" w:themeColor="text1"/>
          <w:sz w:val="24"/>
        </w:rPr>
        <w:t>。创建</w:t>
      </w:r>
      <w:r>
        <w:rPr>
          <w:rFonts w:ascii="Times New Roman" w:hAnsi="Times New Roman" w:hint="eastAsia"/>
          <w:color w:val="000000" w:themeColor="text1"/>
          <w:sz w:val="24"/>
        </w:rPr>
        <w:t>Python</w:t>
      </w:r>
      <w:r>
        <w:rPr>
          <w:rFonts w:ascii="Times New Roman" w:hAnsi="Times New Roman" w:hint="eastAsia"/>
          <w:color w:val="000000" w:themeColor="text1"/>
          <w:sz w:val="24"/>
        </w:rPr>
        <w:t>文件，导入</w:t>
      </w:r>
      <w:r>
        <w:rPr>
          <w:rFonts w:ascii="Times New Roman" w:hAnsi="Times New Roman" w:hint="eastAsia"/>
          <w:color w:val="000000" w:themeColor="text1"/>
          <w:sz w:val="24"/>
        </w:rPr>
        <w:t>image</w:t>
      </w:r>
      <w:r>
        <w:rPr>
          <w:rFonts w:ascii="Times New Roman" w:hAnsi="Times New Roman" w:hint="eastAsia"/>
          <w:color w:val="000000" w:themeColor="text1"/>
          <w:sz w:val="24"/>
        </w:rPr>
        <w:t>和</w:t>
      </w:r>
      <w:proofErr w:type="spellStart"/>
      <w:r>
        <w:rPr>
          <w:rFonts w:ascii="Times New Roman" w:hAnsi="Times New Roman" w:hint="eastAsia"/>
          <w:color w:val="000000" w:themeColor="text1"/>
          <w:sz w:val="24"/>
        </w:rPr>
        <w:t>os</w:t>
      </w:r>
      <w:proofErr w:type="spellEnd"/>
      <w:r>
        <w:rPr>
          <w:rFonts w:ascii="Times New Roman" w:hAnsi="Times New Roman" w:hint="eastAsia"/>
          <w:color w:val="000000" w:themeColor="text1"/>
          <w:sz w:val="24"/>
        </w:rPr>
        <w:t>；给定待转换图片所在文件夹的路径，通过</w:t>
      </w:r>
      <w:proofErr w:type="spellStart"/>
      <w:r>
        <w:rPr>
          <w:rFonts w:ascii="Times New Roman" w:hAnsi="Times New Roman" w:hint="eastAsia"/>
          <w:color w:val="000000" w:themeColor="text1"/>
          <w:sz w:val="24"/>
        </w:rPr>
        <w:t>os.listdir</w:t>
      </w:r>
      <w:proofErr w:type="spellEnd"/>
      <w:r>
        <w:rPr>
          <w:rFonts w:ascii="Times New Roman" w:hAnsi="Times New Roman" w:hint="eastAsia"/>
          <w:color w:val="000000" w:themeColor="text1"/>
          <w:sz w:val="24"/>
        </w:rPr>
        <w:t>获取文件夹下所有图片的名字；如图</w:t>
      </w:r>
      <w:r>
        <w:rPr>
          <w:rFonts w:ascii="Times New Roman" w:hAnsi="Times New Roman" w:hint="eastAsia"/>
          <w:color w:val="000000" w:themeColor="text1"/>
          <w:sz w:val="24"/>
        </w:rPr>
        <w:t>5-10</w:t>
      </w:r>
      <w:r>
        <w:rPr>
          <w:rFonts w:ascii="Times New Roman" w:hAnsi="Times New Roman" w:hint="eastAsia"/>
          <w:color w:val="000000" w:themeColor="text1"/>
          <w:sz w:val="24"/>
        </w:rPr>
        <w:t>（</w:t>
      </w:r>
      <w:r>
        <w:rPr>
          <w:rFonts w:ascii="Times New Roman" w:hAnsi="Times New Roman" w:hint="eastAsia"/>
          <w:color w:val="000000" w:themeColor="text1"/>
          <w:sz w:val="24"/>
        </w:rPr>
        <w:t>a</w:t>
      </w:r>
      <w:r>
        <w:rPr>
          <w:rFonts w:ascii="Times New Roman" w:hAnsi="Times New Roman" w:hint="eastAsia"/>
          <w:color w:val="000000" w:themeColor="text1"/>
          <w:sz w:val="24"/>
        </w:rPr>
        <w:t>）所示，通过</w:t>
      </w:r>
      <w:r>
        <w:rPr>
          <w:rFonts w:ascii="Times New Roman" w:hAnsi="Times New Roman" w:hint="eastAsia"/>
          <w:color w:val="000000" w:themeColor="text1"/>
          <w:sz w:val="24"/>
        </w:rPr>
        <w:t>for</w:t>
      </w:r>
      <w:r>
        <w:rPr>
          <w:rFonts w:ascii="Times New Roman" w:hAnsi="Times New Roman" w:hint="eastAsia"/>
          <w:color w:val="000000" w:themeColor="text1"/>
          <w:sz w:val="24"/>
        </w:rPr>
        <w:t>循环遍历每张图片；现将图片的地址拼接出来再通过</w:t>
      </w:r>
      <w:proofErr w:type="spellStart"/>
      <w:r>
        <w:rPr>
          <w:rFonts w:ascii="Times New Roman" w:hAnsi="Times New Roman" w:hint="eastAsia"/>
          <w:color w:val="000000" w:themeColor="text1"/>
          <w:sz w:val="24"/>
        </w:rPr>
        <w:t>Image.open</w:t>
      </w:r>
      <w:proofErr w:type="spellEnd"/>
      <w:r>
        <w:rPr>
          <w:rFonts w:ascii="Times New Roman" w:hAnsi="Times New Roman" w:hint="eastAsia"/>
          <w:color w:val="000000" w:themeColor="text1"/>
          <w:sz w:val="24"/>
        </w:rPr>
        <w:t>打开图片，通过</w:t>
      </w:r>
      <w:r>
        <w:rPr>
          <w:rFonts w:ascii="Times New Roman" w:hAnsi="Times New Roman" w:hint="eastAsia"/>
          <w:color w:val="000000" w:themeColor="text1"/>
          <w:sz w:val="24"/>
        </w:rPr>
        <w:t>convert</w:t>
      </w:r>
      <w:r>
        <w:rPr>
          <w:rFonts w:ascii="Times New Roman" w:hAnsi="Times New Roman" w:hint="eastAsia"/>
          <w:color w:val="000000" w:themeColor="text1"/>
          <w:sz w:val="24"/>
        </w:rPr>
        <w:t>将图片先转为灰度图像；在定义灰度界限，大于界限为黑色，小于则为白色；将图片</w:t>
      </w:r>
      <w:proofErr w:type="gramStart"/>
      <w:r>
        <w:rPr>
          <w:rFonts w:ascii="Times New Roman" w:hAnsi="Times New Roman" w:hint="eastAsia"/>
          <w:color w:val="000000" w:themeColor="text1"/>
          <w:sz w:val="24"/>
        </w:rPr>
        <w:t>二值化并</w:t>
      </w:r>
      <w:proofErr w:type="gramEnd"/>
      <w:r>
        <w:rPr>
          <w:rFonts w:ascii="Times New Roman" w:hAnsi="Times New Roman" w:hint="eastAsia"/>
          <w:color w:val="000000" w:themeColor="text1"/>
          <w:sz w:val="24"/>
        </w:rPr>
        <w:t>通过</w:t>
      </w:r>
      <w:r>
        <w:rPr>
          <w:rFonts w:ascii="Times New Roman" w:hAnsi="Times New Roman" w:hint="eastAsia"/>
          <w:color w:val="000000" w:themeColor="text1"/>
          <w:sz w:val="24"/>
        </w:rPr>
        <w:t>save</w:t>
      </w:r>
      <w:r>
        <w:rPr>
          <w:rFonts w:ascii="Times New Roman" w:hAnsi="Times New Roman" w:hint="eastAsia"/>
          <w:color w:val="000000" w:themeColor="text1"/>
          <w:sz w:val="24"/>
        </w:rPr>
        <w:t>函数保存</w:t>
      </w:r>
      <w:proofErr w:type="gramStart"/>
      <w:r>
        <w:rPr>
          <w:rFonts w:ascii="Times New Roman" w:hAnsi="Times New Roman" w:hint="eastAsia"/>
          <w:color w:val="000000" w:themeColor="text1"/>
          <w:sz w:val="24"/>
        </w:rPr>
        <w:t>二值化的</w:t>
      </w:r>
      <w:proofErr w:type="gramEnd"/>
      <w:r>
        <w:rPr>
          <w:rFonts w:ascii="Times New Roman" w:hAnsi="Times New Roman" w:hint="eastAsia"/>
          <w:color w:val="000000" w:themeColor="text1"/>
          <w:sz w:val="24"/>
        </w:rPr>
        <w:t>图片。如图</w:t>
      </w:r>
      <w:r>
        <w:rPr>
          <w:rFonts w:ascii="Times New Roman" w:hAnsi="Times New Roman" w:hint="eastAsia"/>
          <w:color w:val="000000" w:themeColor="text1"/>
          <w:sz w:val="24"/>
        </w:rPr>
        <w:t>5-10</w:t>
      </w:r>
      <w:r>
        <w:rPr>
          <w:rFonts w:ascii="Times New Roman" w:hAnsi="Times New Roman" w:hint="eastAsia"/>
          <w:color w:val="000000" w:themeColor="text1"/>
          <w:sz w:val="24"/>
        </w:rPr>
        <w:t>（</w:t>
      </w:r>
      <w:r>
        <w:rPr>
          <w:rFonts w:ascii="Times New Roman" w:hAnsi="Times New Roman" w:hint="eastAsia"/>
          <w:color w:val="000000" w:themeColor="text1"/>
          <w:sz w:val="24"/>
        </w:rPr>
        <w:t>b</w:t>
      </w:r>
      <w:r>
        <w:rPr>
          <w:rFonts w:ascii="Times New Roman" w:hAnsi="Times New Roman" w:hint="eastAsia"/>
          <w:color w:val="000000" w:themeColor="text1"/>
          <w:sz w:val="24"/>
        </w:rPr>
        <w:t>）所示，通</w:t>
      </w:r>
      <w:r>
        <w:rPr>
          <w:rFonts w:ascii="Times New Roman" w:hAnsi="Times New Roman" w:hint="eastAsia"/>
          <w:color w:val="000000" w:themeColor="text1"/>
          <w:sz w:val="24"/>
        </w:rPr>
        <w:t>过程序伪彩图已经成功转为</w:t>
      </w:r>
      <w:proofErr w:type="gramStart"/>
      <w:r>
        <w:rPr>
          <w:rFonts w:ascii="Times New Roman" w:hAnsi="Times New Roman" w:hint="eastAsia"/>
          <w:color w:val="000000" w:themeColor="text1"/>
          <w:sz w:val="24"/>
        </w:rPr>
        <w:t>二值化的</w:t>
      </w:r>
      <w:proofErr w:type="gramEnd"/>
      <w:r>
        <w:rPr>
          <w:rFonts w:ascii="Times New Roman" w:hAnsi="Times New Roman" w:hint="eastAsia"/>
          <w:color w:val="000000" w:themeColor="text1"/>
          <w:sz w:val="24"/>
        </w:rPr>
        <w:t>图。</w:t>
      </w:r>
    </w:p>
    <w:p w14:paraId="4280DC9E" w14:textId="6BD34B10" w:rsidR="00CC2512" w:rsidRDefault="00705C2B">
      <w:pPr>
        <w:pStyle w:val="3"/>
        <w:ind w:firstLineChars="200" w:firstLine="643"/>
        <w:rPr>
          <w:rFonts w:ascii="Times New Roman" w:hAnsi="Times New Roman"/>
        </w:rPr>
      </w:pPr>
      <w:bookmarkStart w:id="187" w:name="_Toc3353"/>
      <w:r>
        <w:rPr>
          <w:rFonts w:ascii="Times New Roman" w:hAnsi="Times New Roman" w:hint="eastAsia"/>
        </w:rPr>
        <w:t>5.1.7</w:t>
      </w:r>
      <w:r>
        <w:rPr>
          <w:rFonts w:ascii="Times New Roman" w:hAnsi="Times New Roman" w:hint="eastAsia"/>
        </w:rPr>
        <w:t>手动分割最终结果（</w:t>
      </w:r>
      <w:proofErr w:type="spellStart"/>
      <w:r>
        <w:rPr>
          <w:rFonts w:ascii="Times New Roman" w:hAnsi="Times New Roman" w:hint="eastAsia"/>
        </w:rPr>
        <w:t>labelme</w:t>
      </w:r>
      <w:proofErr w:type="spellEnd"/>
      <w:r>
        <w:rPr>
          <w:rFonts w:ascii="Times New Roman" w:hAnsi="Times New Roman" w:hint="eastAsia"/>
        </w:rPr>
        <w:t>）</w:t>
      </w:r>
      <w:bookmarkEnd w:id="187"/>
      <w:proofErr w:type="gramStart"/>
      <w:ins w:id="188" w:author="杜 秀全" w:date="2022-07-06T10:58:00Z">
        <w:r w:rsidR="00E87F17">
          <w:rPr>
            <w:rFonts w:ascii="Times New Roman" w:hAnsi="Times New Roman" w:hint="eastAsia"/>
          </w:rPr>
          <w:t>此处没有</w:t>
        </w:r>
        <w:proofErr w:type="gramEnd"/>
        <w:r w:rsidR="00E87F17">
          <w:rPr>
            <w:rFonts w:ascii="Times New Roman" w:hAnsi="Times New Roman" w:hint="eastAsia"/>
          </w:rPr>
          <w:t>说明指标计算时到底和谁算的，因为必须要有一个你标注的，一个是专家的。</w:t>
        </w:r>
      </w:ins>
    </w:p>
    <w:p w14:paraId="649C72C9" w14:textId="77777777" w:rsidR="00CC2512" w:rsidRDefault="00705C2B">
      <w:pPr>
        <w:jc w:val="center"/>
      </w:pPr>
      <w:r>
        <w:rPr>
          <w:noProof/>
        </w:rPr>
        <w:drawing>
          <wp:inline distT="0" distB="0" distL="114300" distR="114300" wp14:anchorId="60E1EBFE" wp14:editId="56275C98">
            <wp:extent cx="2350135" cy="2247900"/>
            <wp:effectExtent l="0" t="0" r="12065" b="0"/>
            <wp:docPr id="12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4"/>
                    <pic:cNvPicPr>
                      <a:picLocks noChangeAspect="1"/>
                    </pic:cNvPicPr>
                  </pic:nvPicPr>
                  <pic:blipFill>
                    <a:blip r:embed="rId175"/>
                    <a:stretch>
                      <a:fillRect/>
                    </a:stretch>
                  </pic:blipFill>
                  <pic:spPr>
                    <a:xfrm>
                      <a:off x="0" y="0"/>
                      <a:ext cx="2350135" cy="2247900"/>
                    </a:xfrm>
                    <a:prstGeom prst="rect">
                      <a:avLst/>
                    </a:prstGeom>
                    <a:noFill/>
                    <a:ln>
                      <a:noFill/>
                    </a:ln>
                  </pic:spPr>
                </pic:pic>
              </a:graphicData>
            </a:graphic>
          </wp:inline>
        </w:drawing>
      </w:r>
    </w:p>
    <w:p w14:paraId="60EC7D9B" w14:textId="77777777" w:rsidR="00CC2512" w:rsidRDefault="00705C2B">
      <w:pPr>
        <w:jc w:val="center"/>
      </w:pPr>
      <w:r>
        <w:rPr>
          <w:rFonts w:hint="eastAsia"/>
        </w:rPr>
        <w:t xml:space="preserve">5-11 </w:t>
      </w:r>
      <w:r>
        <w:rPr>
          <w:rFonts w:hint="eastAsia"/>
        </w:rPr>
        <w:t>手动分割部分结果</w:t>
      </w:r>
    </w:p>
    <w:p w14:paraId="6B9B956C" w14:textId="77777777" w:rsidR="00CC2512" w:rsidRDefault="00705C2B">
      <w:pPr>
        <w:rPr>
          <w:rFonts w:ascii="Times New Roman" w:hAnsi="Times New Roman"/>
          <w:kern w:val="0"/>
          <w:sz w:val="24"/>
        </w:rPr>
      </w:pPr>
      <w:r>
        <w:rPr>
          <w:rFonts w:ascii="Times New Roman" w:hAnsi="Times New Roman" w:hint="eastAsia"/>
          <w:kern w:val="0"/>
          <w:sz w:val="24"/>
        </w:rPr>
        <w:t>借助</w:t>
      </w:r>
      <w:proofErr w:type="spellStart"/>
      <w:r>
        <w:rPr>
          <w:rFonts w:ascii="Times New Roman" w:hAnsi="Times New Roman" w:hint="eastAsia"/>
          <w:kern w:val="0"/>
          <w:sz w:val="24"/>
        </w:rPr>
        <w:t>labelme</w:t>
      </w:r>
      <w:proofErr w:type="spellEnd"/>
      <w:r>
        <w:rPr>
          <w:rFonts w:ascii="Times New Roman" w:hAnsi="Times New Roman" w:hint="eastAsia"/>
          <w:kern w:val="0"/>
          <w:sz w:val="24"/>
        </w:rPr>
        <w:t>、</w:t>
      </w:r>
      <w:r>
        <w:rPr>
          <w:rFonts w:ascii="Times New Roman" w:hAnsi="Times New Roman" w:hint="eastAsia"/>
          <w:kern w:val="0"/>
          <w:sz w:val="24"/>
        </w:rPr>
        <w:t>Python</w:t>
      </w:r>
      <w:r>
        <w:rPr>
          <w:rFonts w:ascii="Times New Roman" w:hAnsi="Times New Roman" w:hint="eastAsia"/>
          <w:kern w:val="0"/>
          <w:sz w:val="24"/>
        </w:rPr>
        <w:t>处理后产生的最终手动标注部分结果如图</w:t>
      </w:r>
      <w:r>
        <w:rPr>
          <w:rFonts w:ascii="Times New Roman" w:hAnsi="Times New Roman" w:hint="eastAsia"/>
          <w:kern w:val="0"/>
          <w:sz w:val="24"/>
        </w:rPr>
        <w:t>4-7</w:t>
      </w:r>
      <w:r>
        <w:rPr>
          <w:rFonts w:ascii="Times New Roman" w:hAnsi="Times New Roman" w:hint="eastAsia"/>
          <w:kern w:val="0"/>
          <w:sz w:val="24"/>
        </w:rPr>
        <w:t>所示。</w:t>
      </w:r>
    </w:p>
    <w:p w14:paraId="4AC04293" w14:textId="77777777" w:rsidR="00CC2512" w:rsidRDefault="00705C2B">
      <w:pPr>
        <w:pStyle w:val="3"/>
        <w:ind w:firstLineChars="200" w:firstLine="643"/>
        <w:rPr>
          <w:rFonts w:ascii="Times New Roman" w:hAnsi="Times New Roman"/>
        </w:rPr>
      </w:pPr>
      <w:bookmarkStart w:id="189" w:name="_Toc746"/>
      <w:r>
        <w:rPr>
          <w:rFonts w:ascii="Times New Roman" w:hAnsi="Times New Roman" w:hint="eastAsia"/>
        </w:rPr>
        <w:t>5.1.8</w:t>
      </w:r>
      <w:r>
        <w:rPr>
          <w:rFonts w:ascii="Times New Roman" w:hAnsi="Times New Roman" w:hint="eastAsia"/>
        </w:rPr>
        <w:t>评价指标的</w:t>
      </w:r>
      <w:r>
        <w:rPr>
          <w:rFonts w:ascii="Times New Roman" w:hAnsi="Times New Roman" w:hint="eastAsia"/>
        </w:rPr>
        <w:t>Python</w:t>
      </w:r>
      <w:r>
        <w:rPr>
          <w:rFonts w:ascii="Times New Roman" w:hAnsi="Times New Roman" w:hint="eastAsia"/>
        </w:rPr>
        <w:t>实现</w:t>
      </w:r>
      <w:bookmarkEnd w:id="189"/>
    </w:p>
    <w:p w14:paraId="4CC6E26F" w14:textId="77777777" w:rsidR="00CC2512" w:rsidRDefault="00705C2B">
      <w:pPr>
        <w:spacing w:line="360" w:lineRule="auto"/>
        <w:ind w:firstLineChars="200" w:firstLine="480"/>
        <w:rPr>
          <w:rFonts w:ascii="Times New Roman" w:hAnsi="Times New Roman"/>
        </w:rPr>
      </w:pPr>
      <w:r>
        <w:rPr>
          <w:rFonts w:ascii="Times New Roman" w:hAnsi="Times New Roman"/>
          <w:sz w:val="24"/>
        </w:rPr>
        <w:t>实现过程同</w:t>
      </w:r>
      <w:r>
        <w:rPr>
          <w:rFonts w:ascii="Times New Roman" w:hAnsi="Times New Roman"/>
          <w:sz w:val="24"/>
        </w:rPr>
        <w:t>4.1.8</w:t>
      </w:r>
      <w:r>
        <w:rPr>
          <w:rFonts w:ascii="Times New Roman" w:hAnsi="Times New Roman"/>
          <w:sz w:val="24"/>
        </w:rPr>
        <w:t>，</w:t>
      </w:r>
      <w:r>
        <w:rPr>
          <w:rFonts w:ascii="Times New Roman" w:hAnsi="Times New Roman" w:hint="eastAsia"/>
          <w:sz w:val="24"/>
        </w:rPr>
        <w:t>点此</w:t>
      </w:r>
      <w:r>
        <w:rPr>
          <w:rFonts w:ascii="Times New Roman" w:hAnsi="Times New Roman"/>
          <w:sz w:val="24"/>
        </w:rPr>
        <w:t>翻看</w:t>
      </w:r>
      <w:hyperlink w:anchor="_4.1.8评价指标的Python实现" w:history="1">
        <w:r>
          <w:rPr>
            <w:rStyle w:val="ac"/>
            <w:rFonts w:ascii="Times New Roman" w:hAnsi="Times New Roman"/>
            <w:sz w:val="24"/>
          </w:rPr>
          <w:t>4.1.8</w:t>
        </w:r>
      </w:hyperlink>
      <w:r>
        <w:rPr>
          <w:rFonts w:ascii="Times New Roman" w:hAnsi="Times New Roman" w:hint="eastAsia"/>
          <w:sz w:val="24"/>
        </w:rPr>
        <w:t>。</w:t>
      </w:r>
    </w:p>
    <w:p w14:paraId="04E99EC9" w14:textId="77777777" w:rsidR="00CC2512" w:rsidRDefault="00705C2B">
      <w:pPr>
        <w:pStyle w:val="3"/>
        <w:ind w:firstLineChars="200" w:firstLine="643"/>
        <w:rPr>
          <w:rFonts w:ascii="Times New Roman" w:hAnsi="Times New Roman"/>
        </w:rPr>
      </w:pPr>
      <w:bookmarkStart w:id="190" w:name="_Toc25144"/>
      <w:r>
        <w:rPr>
          <w:rFonts w:ascii="Times New Roman" w:hAnsi="Times New Roman" w:hint="eastAsia"/>
        </w:rPr>
        <w:lastRenderedPageBreak/>
        <w:t>5.1.9</w:t>
      </w:r>
      <w:r>
        <w:rPr>
          <w:rFonts w:ascii="Times New Roman" w:hAnsi="Times New Roman" w:hint="eastAsia"/>
        </w:rPr>
        <w:t>评价指标计算分析</w:t>
      </w:r>
      <w:bookmarkEnd w:id="190"/>
    </w:p>
    <w:p w14:paraId="117D2C0F" w14:textId="77777777" w:rsidR="00CC2512" w:rsidRDefault="00705C2B">
      <w:pPr>
        <w:jc w:val="center"/>
      </w:pPr>
      <w:r>
        <w:rPr>
          <w:rFonts w:hint="eastAsia"/>
          <w:noProof/>
        </w:rPr>
        <w:drawing>
          <wp:inline distT="0" distB="0" distL="114300" distR="114300" wp14:anchorId="3F180D95" wp14:editId="18CDE938">
            <wp:extent cx="2564130" cy="2056130"/>
            <wp:effectExtent l="0" t="0" r="7620" b="1270"/>
            <wp:docPr id="141" name="图片 141" descr="D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Dice"/>
                    <pic:cNvPicPr>
                      <a:picLocks noChangeAspect="1"/>
                    </pic:cNvPicPr>
                  </pic:nvPicPr>
                  <pic:blipFill>
                    <a:blip r:embed="rId176"/>
                    <a:stretch>
                      <a:fillRect/>
                    </a:stretch>
                  </pic:blipFill>
                  <pic:spPr>
                    <a:xfrm>
                      <a:off x="0" y="0"/>
                      <a:ext cx="2564130" cy="2056130"/>
                    </a:xfrm>
                    <a:prstGeom prst="rect">
                      <a:avLst/>
                    </a:prstGeom>
                  </pic:spPr>
                </pic:pic>
              </a:graphicData>
            </a:graphic>
          </wp:inline>
        </w:drawing>
      </w:r>
      <w:r>
        <w:rPr>
          <w:rFonts w:hint="eastAsia"/>
          <w:noProof/>
        </w:rPr>
        <w:drawing>
          <wp:inline distT="0" distB="0" distL="114300" distR="114300" wp14:anchorId="2E78C5E3" wp14:editId="6A4C664F">
            <wp:extent cx="2494915" cy="2045970"/>
            <wp:effectExtent l="0" t="0" r="635" b="11430"/>
            <wp:docPr id="140" name="图片 140" descr="I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IOU"/>
                    <pic:cNvPicPr>
                      <a:picLocks noChangeAspect="1"/>
                    </pic:cNvPicPr>
                  </pic:nvPicPr>
                  <pic:blipFill>
                    <a:blip r:embed="rId177"/>
                    <a:stretch>
                      <a:fillRect/>
                    </a:stretch>
                  </pic:blipFill>
                  <pic:spPr>
                    <a:xfrm>
                      <a:off x="0" y="0"/>
                      <a:ext cx="2494915" cy="2045970"/>
                    </a:xfrm>
                    <a:prstGeom prst="rect">
                      <a:avLst/>
                    </a:prstGeom>
                  </pic:spPr>
                </pic:pic>
              </a:graphicData>
            </a:graphic>
          </wp:inline>
        </w:drawing>
      </w:r>
    </w:p>
    <w:p w14:paraId="0A100748" w14:textId="77777777" w:rsidR="00CC2512" w:rsidRDefault="00705C2B">
      <w:pPr>
        <w:jc w:val="center"/>
      </w:pPr>
      <w:r>
        <w:rPr>
          <w:rFonts w:ascii="Times New Roman" w:hAnsi="Times New Roman"/>
        </w:rPr>
        <w:t>（</w:t>
      </w:r>
      <w:r>
        <w:rPr>
          <w:rFonts w:ascii="Times New Roman" w:hAnsi="Times New Roman"/>
        </w:rPr>
        <w:t>a</w:t>
      </w:r>
      <w:r>
        <w:rPr>
          <w:rFonts w:ascii="Times New Roman" w:hAnsi="Times New Roman"/>
        </w:rPr>
        <w:t>）手动标注的</w:t>
      </w:r>
      <w:r>
        <w:rPr>
          <w:rFonts w:ascii="Times New Roman" w:hAnsi="Times New Roman"/>
        </w:rPr>
        <w:t xml:space="preserve">Dice                       </w:t>
      </w:r>
      <w:r>
        <w:rPr>
          <w:rFonts w:ascii="Times New Roman" w:hAnsi="Times New Roman"/>
        </w:rPr>
        <w:t>（</w:t>
      </w:r>
      <w:r>
        <w:rPr>
          <w:rFonts w:ascii="Times New Roman" w:hAnsi="Times New Roman"/>
        </w:rPr>
        <w:t>b</w:t>
      </w:r>
      <w:r>
        <w:rPr>
          <w:rFonts w:ascii="Times New Roman" w:hAnsi="Times New Roman"/>
        </w:rPr>
        <w:t>）手动标注的</w:t>
      </w:r>
      <w:r>
        <w:rPr>
          <w:rFonts w:ascii="Times New Roman" w:hAnsi="Times New Roman" w:hint="eastAsia"/>
        </w:rPr>
        <w:t>IOU</w:t>
      </w:r>
    </w:p>
    <w:p w14:paraId="23F401BE" w14:textId="77777777" w:rsidR="00CC2512" w:rsidRDefault="00705C2B">
      <w:pPr>
        <w:jc w:val="center"/>
      </w:pPr>
      <w:r>
        <w:rPr>
          <w:rFonts w:hint="eastAsia"/>
          <w:noProof/>
        </w:rPr>
        <w:drawing>
          <wp:inline distT="0" distB="0" distL="114300" distR="114300" wp14:anchorId="0FFDE488" wp14:editId="1A34E43D">
            <wp:extent cx="2501900" cy="2006600"/>
            <wp:effectExtent l="0" t="0" r="12700" b="12700"/>
            <wp:docPr id="139" name="图片 139" descr="PP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PPV"/>
                    <pic:cNvPicPr>
                      <a:picLocks noChangeAspect="1"/>
                    </pic:cNvPicPr>
                  </pic:nvPicPr>
                  <pic:blipFill>
                    <a:blip r:embed="rId178"/>
                    <a:stretch>
                      <a:fillRect/>
                    </a:stretch>
                  </pic:blipFill>
                  <pic:spPr>
                    <a:xfrm>
                      <a:off x="0" y="0"/>
                      <a:ext cx="2501900" cy="2006600"/>
                    </a:xfrm>
                    <a:prstGeom prst="rect">
                      <a:avLst/>
                    </a:prstGeom>
                  </pic:spPr>
                </pic:pic>
              </a:graphicData>
            </a:graphic>
          </wp:inline>
        </w:drawing>
      </w:r>
      <w:r>
        <w:rPr>
          <w:rFonts w:hint="eastAsia"/>
          <w:noProof/>
        </w:rPr>
        <w:drawing>
          <wp:inline distT="0" distB="0" distL="114300" distR="114300" wp14:anchorId="7A24BFCA" wp14:editId="6EDE9B18">
            <wp:extent cx="2500630" cy="2002155"/>
            <wp:effectExtent l="0" t="0" r="13970" b="17145"/>
            <wp:docPr id="142" name="图片 142" descr="Sensi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Sensitivity"/>
                    <pic:cNvPicPr>
                      <a:picLocks noChangeAspect="1"/>
                    </pic:cNvPicPr>
                  </pic:nvPicPr>
                  <pic:blipFill>
                    <a:blip r:embed="rId179"/>
                    <a:stretch>
                      <a:fillRect/>
                    </a:stretch>
                  </pic:blipFill>
                  <pic:spPr>
                    <a:xfrm>
                      <a:off x="0" y="0"/>
                      <a:ext cx="2500630" cy="2002155"/>
                    </a:xfrm>
                    <a:prstGeom prst="rect">
                      <a:avLst/>
                    </a:prstGeom>
                  </pic:spPr>
                </pic:pic>
              </a:graphicData>
            </a:graphic>
          </wp:inline>
        </w:drawing>
      </w:r>
    </w:p>
    <w:p w14:paraId="62F38C6B" w14:textId="77777777" w:rsidR="00CC2512" w:rsidRDefault="00705C2B">
      <w:pPr>
        <w:numPr>
          <w:ilvl w:val="0"/>
          <w:numId w:val="19"/>
        </w:numPr>
        <w:jc w:val="center"/>
        <w:rPr>
          <w:rFonts w:ascii="Times New Roman" w:hAnsi="Times New Roman"/>
        </w:rPr>
      </w:pPr>
      <w:r>
        <w:rPr>
          <w:rFonts w:ascii="Times New Roman" w:hAnsi="Times New Roman"/>
        </w:rPr>
        <w:t>手动标注的</w:t>
      </w:r>
      <w:r>
        <w:rPr>
          <w:rFonts w:ascii="Times New Roman" w:hAnsi="Times New Roman" w:hint="eastAsia"/>
        </w:rPr>
        <w:t>PPV</w:t>
      </w:r>
      <w:r>
        <w:rPr>
          <w:rFonts w:ascii="Times New Roman" w:hAnsi="Times New Roman"/>
        </w:rPr>
        <w:t xml:space="preserve">                     </w:t>
      </w:r>
      <w:r>
        <w:rPr>
          <w:rFonts w:ascii="Times New Roman" w:hAnsi="Times New Roman"/>
        </w:rPr>
        <w:t>（</w:t>
      </w:r>
      <w:r>
        <w:rPr>
          <w:rFonts w:ascii="Times New Roman" w:hAnsi="Times New Roman" w:hint="eastAsia"/>
        </w:rPr>
        <w:t>d</w:t>
      </w:r>
      <w:r>
        <w:rPr>
          <w:rFonts w:ascii="Times New Roman" w:hAnsi="Times New Roman"/>
        </w:rPr>
        <w:t>）手动标注的</w:t>
      </w:r>
      <w:r>
        <w:rPr>
          <w:rFonts w:ascii="Times New Roman" w:hAnsi="Times New Roman"/>
        </w:rPr>
        <w:t>Sensitivity</w:t>
      </w:r>
    </w:p>
    <w:p w14:paraId="345EE021" w14:textId="77777777" w:rsidR="00CC2512" w:rsidRDefault="00705C2B">
      <w:pPr>
        <w:jc w:val="center"/>
        <w:rPr>
          <w:rFonts w:ascii="Times New Roman" w:hAnsi="Times New Roman"/>
        </w:rPr>
      </w:pPr>
      <w:r>
        <w:rPr>
          <w:rFonts w:ascii="Times New Roman" w:hAnsi="Times New Roman" w:hint="eastAsia"/>
        </w:rPr>
        <w:t xml:space="preserve">5-12 </w:t>
      </w:r>
      <w:r>
        <w:rPr>
          <w:rFonts w:ascii="Times New Roman" w:hAnsi="Times New Roman" w:hint="eastAsia"/>
        </w:rPr>
        <w:t>手动</w:t>
      </w:r>
      <w:r>
        <w:rPr>
          <w:rFonts w:ascii="Times New Roman" w:hAnsi="Times New Roman"/>
          <w:bCs/>
        </w:rPr>
        <w:t>分割评价指标结果</w:t>
      </w:r>
    </w:p>
    <w:p w14:paraId="36C9241C" w14:textId="77777777" w:rsidR="00CC2512" w:rsidRDefault="00705C2B">
      <w:pPr>
        <w:spacing w:line="360" w:lineRule="auto"/>
        <w:ind w:firstLineChars="200" w:firstLine="480"/>
      </w:pPr>
      <w:r>
        <w:rPr>
          <w:rFonts w:ascii="Times New Roman" w:hAnsi="Times New Roman"/>
          <w:sz w:val="24"/>
        </w:rPr>
        <w:t>将手动分割的结果图像与专家标注的图像对比并计算</w:t>
      </w:r>
      <w:r>
        <w:rPr>
          <w:rFonts w:ascii="Times New Roman" w:hAnsi="Times New Roman"/>
          <w:sz w:val="24"/>
        </w:rPr>
        <w:t>Dice</w:t>
      </w:r>
      <w:r>
        <w:rPr>
          <w:rFonts w:ascii="Times New Roman" w:hAnsi="Times New Roman"/>
          <w:sz w:val="24"/>
        </w:rPr>
        <w:t>、</w:t>
      </w:r>
      <w:r>
        <w:rPr>
          <w:rFonts w:ascii="Times New Roman" w:hAnsi="Times New Roman"/>
          <w:sz w:val="24"/>
        </w:rPr>
        <w:t>PPV</w:t>
      </w:r>
      <w:r>
        <w:rPr>
          <w:rFonts w:ascii="Times New Roman" w:hAnsi="Times New Roman"/>
          <w:sz w:val="24"/>
        </w:rPr>
        <w:t>、</w:t>
      </w:r>
      <w:r>
        <w:rPr>
          <w:rFonts w:ascii="Times New Roman" w:hAnsi="Times New Roman"/>
          <w:sz w:val="24"/>
        </w:rPr>
        <w:t>IOU</w:t>
      </w:r>
      <w:r>
        <w:rPr>
          <w:rFonts w:ascii="Times New Roman" w:hAnsi="Times New Roman"/>
          <w:sz w:val="24"/>
        </w:rPr>
        <w:t>、</w:t>
      </w:r>
      <w:r>
        <w:rPr>
          <w:rFonts w:ascii="Times New Roman" w:hAnsi="Times New Roman"/>
          <w:sz w:val="24"/>
        </w:rPr>
        <w:t>Sensitivity</w:t>
      </w:r>
      <w:r>
        <w:rPr>
          <w:rFonts w:ascii="Times New Roman" w:hAnsi="Times New Roman"/>
          <w:sz w:val="24"/>
        </w:rPr>
        <w:t>指标。如图</w:t>
      </w:r>
      <w:r>
        <w:rPr>
          <w:rFonts w:ascii="Times New Roman" w:hAnsi="Times New Roman" w:hint="eastAsia"/>
          <w:sz w:val="24"/>
        </w:rPr>
        <w:t>5-12</w:t>
      </w:r>
      <w:r>
        <w:rPr>
          <w:rFonts w:ascii="Times New Roman" w:hAnsi="Times New Roman"/>
          <w:sz w:val="24"/>
        </w:rPr>
        <w:t>（</w:t>
      </w:r>
      <w:r>
        <w:rPr>
          <w:rFonts w:ascii="Times New Roman" w:hAnsi="Times New Roman"/>
          <w:sz w:val="24"/>
        </w:rPr>
        <w:t>a</w:t>
      </w:r>
      <w:r>
        <w:rPr>
          <w:rFonts w:ascii="Times New Roman" w:hAnsi="Times New Roman"/>
          <w:sz w:val="24"/>
        </w:rPr>
        <w:t>）</w:t>
      </w:r>
      <w:r>
        <w:rPr>
          <w:rFonts w:ascii="Times New Roman" w:hAnsi="Times New Roman" w:hint="eastAsia"/>
          <w:sz w:val="24"/>
        </w:rPr>
        <w:t>~</w:t>
      </w:r>
      <w:r>
        <w:rPr>
          <w:rFonts w:ascii="Times New Roman" w:hAnsi="Times New Roman"/>
          <w:sz w:val="24"/>
        </w:rPr>
        <w:t>（</w:t>
      </w:r>
      <w:r>
        <w:rPr>
          <w:rFonts w:ascii="Times New Roman" w:hAnsi="Times New Roman"/>
          <w:sz w:val="24"/>
        </w:rPr>
        <w:t>d</w:t>
      </w:r>
      <w:r>
        <w:rPr>
          <w:rFonts w:ascii="Times New Roman" w:hAnsi="Times New Roman"/>
          <w:sz w:val="24"/>
        </w:rPr>
        <w:t>）所示，</w:t>
      </w:r>
      <w:r>
        <w:rPr>
          <w:rFonts w:ascii="Times New Roman" w:hAnsi="Times New Roman" w:hint="eastAsia"/>
          <w:sz w:val="24"/>
        </w:rPr>
        <w:t>本次实验比上次实验手动分割的效果</w:t>
      </w:r>
      <w:proofErr w:type="gramStart"/>
      <w:r>
        <w:rPr>
          <w:rFonts w:ascii="Times New Roman" w:hAnsi="Times New Roman" w:hint="eastAsia"/>
          <w:sz w:val="24"/>
        </w:rPr>
        <w:t>好但是</w:t>
      </w:r>
      <w:proofErr w:type="gramEnd"/>
      <w:r>
        <w:rPr>
          <w:rFonts w:ascii="Times New Roman" w:hAnsi="Times New Roman"/>
          <w:sz w:val="24"/>
        </w:rPr>
        <w:t>手动分割效果</w:t>
      </w:r>
      <w:r>
        <w:rPr>
          <w:rFonts w:ascii="Times New Roman" w:hAnsi="Times New Roman" w:hint="eastAsia"/>
          <w:sz w:val="24"/>
        </w:rPr>
        <w:t>仍旧</w:t>
      </w:r>
      <w:r>
        <w:rPr>
          <w:rFonts w:ascii="Times New Roman" w:hAnsi="Times New Roman"/>
          <w:sz w:val="24"/>
        </w:rPr>
        <w:t>不好，评价指标基本不超</w:t>
      </w:r>
      <w:r>
        <w:rPr>
          <w:rFonts w:ascii="Times New Roman" w:hAnsi="Times New Roman" w:hint="eastAsia"/>
          <w:sz w:val="24"/>
        </w:rPr>
        <w:t>0.3</w:t>
      </w:r>
      <w:r>
        <w:rPr>
          <w:rFonts w:ascii="Times New Roman" w:hAnsi="Times New Roman"/>
          <w:sz w:val="24"/>
        </w:rPr>
        <w:t>。这反应出手动分割不仅耗时耗力，同时对分割者有一定的心脏知识要求。</w:t>
      </w:r>
      <w:r>
        <w:rPr>
          <w:rFonts w:ascii="Times New Roman" w:hAnsi="Times New Roman" w:hint="eastAsia"/>
          <w:sz w:val="24"/>
        </w:rPr>
        <w:t>并且实验的</w:t>
      </w:r>
      <w:r>
        <w:rPr>
          <w:rFonts w:ascii="Times New Roman" w:hAnsi="Times New Roman" w:hint="eastAsia"/>
          <w:sz w:val="24"/>
        </w:rPr>
        <w:t>280</w:t>
      </w:r>
      <w:r>
        <w:rPr>
          <w:rFonts w:ascii="Times New Roman" w:hAnsi="Times New Roman" w:hint="eastAsia"/>
          <w:sz w:val="24"/>
        </w:rPr>
        <w:t>份文件仅仅是一位病人的</w:t>
      </w:r>
      <w:r>
        <w:rPr>
          <w:rFonts w:ascii="Times New Roman" w:hAnsi="Times New Roman" w:hint="eastAsia"/>
          <w:sz w:val="24"/>
        </w:rPr>
        <w:t>MRI</w:t>
      </w:r>
      <w:r>
        <w:rPr>
          <w:rFonts w:ascii="Times New Roman" w:hAnsi="Times New Roman" w:hint="eastAsia"/>
          <w:sz w:val="24"/>
        </w:rPr>
        <w:t>，而医院中一天可能会有成千上位病人进行拍片，可想而知仅靠医生手动标注不现实，而标注时所需要的专业知识又使得标注工作无法找不懂心脏知识的人替代，所以迫切需要能进行自动标注的算法。</w:t>
      </w:r>
    </w:p>
    <w:p w14:paraId="5D7B2302" w14:textId="77777777" w:rsidR="00CC2512" w:rsidRDefault="00CC2512">
      <w:pPr>
        <w:jc w:val="center"/>
      </w:pPr>
    </w:p>
    <w:p w14:paraId="57FADF96" w14:textId="77777777" w:rsidR="00CC2512" w:rsidRDefault="00705C2B">
      <w:pPr>
        <w:pStyle w:val="2"/>
        <w:rPr>
          <w:rFonts w:ascii="Times New Roman" w:eastAsia="宋体" w:hAnsi="Times New Roman"/>
        </w:rPr>
      </w:pPr>
      <w:bookmarkStart w:id="191" w:name="_Toc511"/>
      <w:r>
        <w:rPr>
          <w:rFonts w:ascii="Times New Roman" w:eastAsia="宋体" w:hAnsi="Times New Roman" w:hint="eastAsia"/>
        </w:rPr>
        <w:lastRenderedPageBreak/>
        <w:t>5</w:t>
      </w:r>
      <w:r>
        <w:rPr>
          <w:rFonts w:ascii="Times New Roman" w:eastAsia="宋体" w:hAnsi="Times New Roman" w:hint="eastAsia"/>
        </w:rPr>
        <w:t>.2</w:t>
      </w:r>
      <w:r>
        <w:rPr>
          <w:rFonts w:ascii="Times New Roman" w:eastAsia="宋体" w:hAnsi="Times New Roman"/>
        </w:rPr>
        <w:t xml:space="preserve"> </w:t>
      </w:r>
      <w:proofErr w:type="spellStart"/>
      <w:r>
        <w:rPr>
          <w:rFonts w:ascii="Times New Roman" w:eastAsia="宋体" w:hAnsi="Times New Roman"/>
        </w:rPr>
        <w:t>Unet</w:t>
      </w:r>
      <w:proofErr w:type="spellEnd"/>
      <w:r>
        <w:rPr>
          <w:rFonts w:ascii="Times New Roman" w:eastAsia="宋体" w:hAnsi="Times New Roman"/>
        </w:rPr>
        <w:t>算法分割</w:t>
      </w:r>
      <w:r>
        <w:rPr>
          <w:rFonts w:ascii="Times New Roman" w:eastAsia="宋体" w:hAnsi="Times New Roman" w:hint="eastAsia"/>
        </w:rPr>
        <w:t>(</w:t>
      </w:r>
      <w:proofErr w:type="spellStart"/>
      <w:r>
        <w:rPr>
          <w:rFonts w:ascii="Times New Roman" w:eastAsia="宋体" w:hAnsi="Times New Roman" w:hint="eastAsia"/>
        </w:rPr>
        <w:t>Pytorch</w:t>
      </w:r>
      <w:proofErr w:type="spellEnd"/>
      <w:r>
        <w:rPr>
          <w:rFonts w:ascii="Times New Roman" w:eastAsia="宋体" w:hAnsi="Times New Roman" w:hint="eastAsia"/>
        </w:rPr>
        <w:t>)</w:t>
      </w:r>
      <w:bookmarkEnd w:id="191"/>
    </w:p>
    <w:p w14:paraId="4E6071DB" w14:textId="77777777" w:rsidR="00CC2512" w:rsidRDefault="00705C2B">
      <w:pPr>
        <w:pStyle w:val="3"/>
        <w:ind w:firstLineChars="200" w:firstLine="643"/>
        <w:rPr>
          <w:rFonts w:ascii="Times New Roman" w:hAnsi="Times New Roman"/>
        </w:rPr>
      </w:pPr>
      <w:bookmarkStart w:id="192" w:name="_Toc10690"/>
      <w:r>
        <w:rPr>
          <w:rFonts w:ascii="Times New Roman" w:hAnsi="Times New Roman" w:hint="eastAsia"/>
        </w:rPr>
        <w:t>5.2.1</w:t>
      </w:r>
      <w:r>
        <w:rPr>
          <w:rFonts w:ascii="Times New Roman" w:hAnsi="Times New Roman" w:hint="eastAsia"/>
        </w:rPr>
        <w:t>实验数据划分</w:t>
      </w:r>
      <w:bookmarkEnd w:id="192"/>
    </w:p>
    <w:p w14:paraId="64FCBBC4" w14:textId="77777777" w:rsidR="00CC2512" w:rsidRDefault="00705C2B">
      <w:pPr>
        <w:spacing w:line="360" w:lineRule="auto"/>
        <w:ind w:firstLineChars="200" w:firstLine="480"/>
        <w:rPr>
          <w:rFonts w:ascii="Times New Roman" w:hAnsi="Times New Roman"/>
          <w:sz w:val="24"/>
        </w:rPr>
      </w:pPr>
      <w:r>
        <w:rPr>
          <w:rFonts w:ascii="Times New Roman" w:hAnsi="Times New Roman"/>
          <w:sz w:val="24"/>
        </w:rPr>
        <w:t>实验数据集共</w:t>
      </w:r>
      <w:r>
        <w:rPr>
          <w:rFonts w:ascii="Times New Roman" w:hAnsi="Times New Roman"/>
          <w:sz w:val="24"/>
        </w:rPr>
        <w:t>280</w:t>
      </w:r>
      <w:r>
        <w:rPr>
          <w:rFonts w:ascii="Times New Roman" w:hAnsi="Times New Roman"/>
          <w:sz w:val="24"/>
        </w:rPr>
        <w:t>张</w:t>
      </w:r>
      <w:r>
        <w:rPr>
          <w:rFonts w:ascii="Times New Roman" w:hAnsi="Times New Roman"/>
          <w:sz w:val="24"/>
        </w:rPr>
        <w:t>MRI</w:t>
      </w:r>
      <w:r>
        <w:rPr>
          <w:rFonts w:ascii="Times New Roman" w:hAnsi="Times New Roman"/>
          <w:sz w:val="24"/>
        </w:rPr>
        <w:t>，这</w:t>
      </w:r>
      <w:r>
        <w:rPr>
          <w:rFonts w:ascii="Times New Roman" w:hAnsi="Times New Roman"/>
          <w:sz w:val="24"/>
        </w:rPr>
        <w:t>280</w:t>
      </w:r>
      <w:r>
        <w:rPr>
          <w:rFonts w:ascii="Times New Roman" w:hAnsi="Times New Roman"/>
          <w:sz w:val="24"/>
        </w:rPr>
        <w:t>张数据中心并未划分训练数据和测试数据。根据训练数据（</w:t>
      </w:r>
      <w:r>
        <w:rPr>
          <w:rFonts w:ascii="Times New Roman" w:hAnsi="Times New Roman"/>
          <w:sz w:val="24"/>
        </w:rPr>
        <w:t>80%</w:t>
      </w:r>
      <w:r>
        <w:rPr>
          <w:rFonts w:ascii="Times New Roman" w:hAnsi="Times New Roman"/>
          <w:sz w:val="24"/>
        </w:rPr>
        <w:t>）与测试数据（</w:t>
      </w:r>
      <w:r>
        <w:rPr>
          <w:rFonts w:ascii="Times New Roman" w:hAnsi="Times New Roman"/>
          <w:sz w:val="24"/>
        </w:rPr>
        <w:t>20%</w:t>
      </w:r>
      <w:r>
        <w:rPr>
          <w:rFonts w:ascii="Times New Roman" w:hAnsi="Times New Roman"/>
          <w:sz w:val="24"/>
        </w:rPr>
        <w:t>）比例划分，其中应有</w:t>
      </w:r>
      <w:r>
        <w:rPr>
          <w:rFonts w:ascii="Times New Roman" w:hAnsi="Times New Roman"/>
          <w:sz w:val="24"/>
        </w:rPr>
        <w:t>224</w:t>
      </w:r>
      <w:r>
        <w:rPr>
          <w:rFonts w:ascii="Times New Roman" w:hAnsi="Times New Roman"/>
          <w:sz w:val="24"/>
        </w:rPr>
        <w:t>张用于训练，</w:t>
      </w:r>
      <w:r>
        <w:rPr>
          <w:rFonts w:ascii="Times New Roman" w:hAnsi="Times New Roman"/>
          <w:sz w:val="24"/>
        </w:rPr>
        <w:t>56</w:t>
      </w:r>
      <w:r>
        <w:rPr>
          <w:rFonts w:ascii="Times New Roman" w:hAnsi="Times New Roman"/>
          <w:sz w:val="24"/>
        </w:rPr>
        <w:t>张用于测试。但是由于电脑设备的限制故总共选出</w:t>
      </w:r>
      <w:r>
        <w:rPr>
          <w:rFonts w:ascii="Times New Roman" w:hAnsi="Times New Roman" w:hint="eastAsia"/>
          <w:sz w:val="24"/>
        </w:rPr>
        <w:t>4</w:t>
      </w:r>
      <w:r>
        <w:rPr>
          <w:rFonts w:ascii="Times New Roman" w:hAnsi="Times New Roman"/>
          <w:sz w:val="24"/>
        </w:rPr>
        <w:t>张</w:t>
      </w:r>
      <w:r>
        <w:rPr>
          <w:rFonts w:ascii="Times New Roman" w:hAnsi="Times New Roman" w:hint="eastAsia"/>
          <w:sz w:val="24"/>
        </w:rPr>
        <w:t>（</w:t>
      </w:r>
      <w:r>
        <w:rPr>
          <w:rFonts w:ascii="Times New Roman" w:hAnsi="Times New Roman" w:hint="eastAsia"/>
          <w:sz w:val="24"/>
        </w:rPr>
        <w:t>与测试数据无交</w:t>
      </w:r>
      <w:r>
        <w:rPr>
          <w:rFonts w:ascii="Times New Roman" w:hAnsi="Times New Roman" w:hint="eastAsia"/>
          <w:sz w:val="24"/>
        </w:rPr>
        <w:t>叉</w:t>
      </w:r>
      <w:r>
        <w:rPr>
          <w:rFonts w:ascii="Times New Roman" w:hAnsi="Times New Roman" w:hint="eastAsia"/>
          <w:sz w:val="24"/>
        </w:rPr>
        <w:t>）</w:t>
      </w:r>
      <w:r>
        <w:rPr>
          <w:rFonts w:ascii="Times New Roman" w:hAnsi="Times New Roman"/>
          <w:sz w:val="24"/>
        </w:rPr>
        <w:t>用于训练模型，</w:t>
      </w:r>
      <w:r>
        <w:rPr>
          <w:rFonts w:ascii="Times New Roman" w:hAnsi="Times New Roman" w:hint="eastAsia"/>
          <w:sz w:val="24"/>
        </w:rPr>
        <w:t>27</w:t>
      </w:r>
      <w:r>
        <w:rPr>
          <w:rFonts w:ascii="Times New Roman" w:hAnsi="Times New Roman" w:hint="eastAsia"/>
          <w:sz w:val="24"/>
        </w:rPr>
        <w:t>张用于测试包括</w:t>
      </w:r>
      <w:r>
        <w:rPr>
          <w:rFonts w:ascii="Times New Roman" w:hAnsi="Times New Roman"/>
          <w:sz w:val="24"/>
        </w:rPr>
        <w:t>16</w:t>
      </w:r>
      <w:r>
        <w:rPr>
          <w:rFonts w:ascii="Times New Roman" w:hAnsi="Times New Roman"/>
          <w:sz w:val="24"/>
        </w:rPr>
        <w:t>张</w:t>
      </w:r>
      <w:r>
        <w:rPr>
          <w:rFonts w:ascii="Times New Roman" w:hAnsi="Times New Roman" w:hint="eastAsia"/>
          <w:sz w:val="24"/>
        </w:rPr>
        <w:t>有专家标注的和</w:t>
      </w:r>
      <w:r>
        <w:rPr>
          <w:rFonts w:ascii="Times New Roman" w:hAnsi="Times New Roman" w:hint="eastAsia"/>
          <w:sz w:val="24"/>
        </w:rPr>
        <w:t>11</w:t>
      </w:r>
      <w:r>
        <w:rPr>
          <w:rFonts w:ascii="Times New Roman" w:hAnsi="Times New Roman" w:hint="eastAsia"/>
          <w:sz w:val="24"/>
        </w:rPr>
        <w:t>张与训练集非交叉的原始图像</w:t>
      </w:r>
      <w:r>
        <w:rPr>
          <w:rFonts w:ascii="Times New Roman" w:hAnsi="Times New Roman"/>
          <w:sz w:val="24"/>
        </w:rPr>
        <w:t>。</w:t>
      </w:r>
    </w:p>
    <w:p w14:paraId="4EBC4CE8" w14:textId="77777777" w:rsidR="00CC2512" w:rsidRDefault="00705C2B">
      <w:pPr>
        <w:pStyle w:val="3"/>
        <w:ind w:firstLineChars="200" w:firstLine="643"/>
        <w:rPr>
          <w:rFonts w:ascii="Times New Roman" w:hAnsi="Times New Roman"/>
        </w:rPr>
      </w:pPr>
      <w:bookmarkStart w:id="193" w:name="_Toc7326"/>
      <w:r>
        <w:rPr>
          <w:rFonts w:ascii="Times New Roman" w:hAnsi="Times New Roman" w:hint="eastAsia"/>
        </w:rPr>
        <w:t>5.2.2Unet</w:t>
      </w:r>
      <w:r>
        <w:rPr>
          <w:rFonts w:ascii="Times New Roman" w:hAnsi="Times New Roman" w:hint="eastAsia"/>
        </w:rPr>
        <w:t>数据集</w:t>
      </w:r>
      <w:bookmarkEnd w:id="193"/>
    </w:p>
    <w:p w14:paraId="28DF400B" w14:textId="77777777" w:rsidR="00CC2512" w:rsidRDefault="00705C2B">
      <w:pPr>
        <w:jc w:val="center"/>
      </w:pPr>
      <w:r>
        <w:rPr>
          <w:noProof/>
        </w:rPr>
        <w:drawing>
          <wp:inline distT="0" distB="0" distL="114300" distR="114300" wp14:anchorId="6CF0EB84" wp14:editId="71881445">
            <wp:extent cx="4648200" cy="438150"/>
            <wp:effectExtent l="0" t="0" r="0" b="0"/>
            <wp:docPr id="1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4"/>
                    <pic:cNvPicPr>
                      <a:picLocks noChangeAspect="1"/>
                    </pic:cNvPicPr>
                  </pic:nvPicPr>
                  <pic:blipFill>
                    <a:blip r:embed="rId180"/>
                    <a:srcRect l="3303" r="7156"/>
                    <a:stretch>
                      <a:fillRect/>
                    </a:stretch>
                  </pic:blipFill>
                  <pic:spPr>
                    <a:xfrm>
                      <a:off x="0" y="0"/>
                      <a:ext cx="4648200" cy="438150"/>
                    </a:xfrm>
                    <a:prstGeom prst="rect">
                      <a:avLst/>
                    </a:prstGeom>
                    <a:noFill/>
                    <a:ln>
                      <a:noFill/>
                    </a:ln>
                  </pic:spPr>
                </pic:pic>
              </a:graphicData>
            </a:graphic>
          </wp:inline>
        </w:drawing>
      </w:r>
    </w:p>
    <w:p w14:paraId="17A89EB8" w14:textId="77777777" w:rsidR="00CC2512" w:rsidRDefault="00705C2B">
      <w:pPr>
        <w:jc w:val="center"/>
      </w:pPr>
      <w:r>
        <w:rPr>
          <w:rFonts w:hint="eastAsia"/>
        </w:rPr>
        <w:t>（</w:t>
      </w:r>
      <w:r>
        <w:rPr>
          <w:rFonts w:hint="eastAsia"/>
        </w:rPr>
        <w:t>a</w:t>
      </w:r>
      <w:r>
        <w:rPr>
          <w:rFonts w:hint="eastAsia"/>
        </w:rPr>
        <w:t>）</w:t>
      </w:r>
      <w:r>
        <w:rPr>
          <w:rFonts w:hint="eastAsia"/>
        </w:rPr>
        <w:t>路径拼接</w:t>
      </w:r>
    </w:p>
    <w:p w14:paraId="3ADDBF94" w14:textId="77777777" w:rsidR="00CC2512" w:rsidRDefault="00705C2B">
      <w:pPr>
        <w:jc w:val="center"/>
      </w:pPr>
      <w:r>
        <w:rPr>
          <w:noProof/>
        </w:rPr>
        <w:drawing>
          <wp:inline distT="0" distB="0" distL="114300" distR="114300" wp14:anchorId="0C7E9BDF" wp14:editId="702E76C7">
            <wp:extent cx="4000500" cy="1600200"/>
            <wp:effectExtent l="0" t="0" r="0" b="0"/>
            <wp:docPr id="1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5"/>
                    <pic:cNvPicPr>
                      <a:picLocks noChangeAspect="1"/>
                    </pic:cNvPicPr>
                  </pic:nvPicPr>
                  <pic:blipFill>
                    <a:blip r:embed="rId181"/>
                    <a:srcRect r="9677"/>
                    <a:stretch>
                      <a:fillRect/>
                    </a:stretch>
                  </pic:blipFill>
                  <pic:spPr>
                    <a:xfrm>
                      <a:off x="0" y="0"/>
                      <a:ext cx="4000500" cy="1600200"/>
                    </a:xfrm>
                    <a:prstGeom prst="rect">
                      <a:avLst/>
                    </a:prstGeom>
                    <a:noFill/>
                    <a:ln>
                      <a:noFill/>
                    </a:ln>
                  </pic:spPr>
                </pic:pic>
              </a:graphicData>
            </a:graphic>
          </wp:inline>
        </w:drawing>
      </w:r>
    </w:p>
    <w:p w14:paraId="680B5639" w14:textId="77777777" w:rsidR="00CC2512" w:rsidRDefault="00705C2B">
      <w:pPr>
        <w:jc w:val="center"/>
      </w:pPr>
      <w:r>
        <w:rPr>
          <w:rFonts w:hint="eastAsia"/>
        </w:rPr>
        <w:t>（</w:t>
      </w:r>
      <w:r>
        <w:rPr>
          <w:rFonts w:hint="eastAsia"/>
        </w:rPr>
        <w:t>b</w:t>
      </w:r>
      <w:r>
        <w:rPr>
          <w:rFonts w:hint="eastAsia"/>
        </w:rPr>
        <w:t>）</w:t>
      </w:r>
      <w:r>
        <w:rPr>
          <w:rFonts w:hint="eastAsia"/>
        </w:rPr>
        <w:t>图片等比例缩放</w:t>
      </w:r>
    </w:p>
    <w:p w14:paraId="15F7B129" w14:textId="77777777" w:rsidR="00CC2512" w:rsidRDefault="00705C2B">
      <w:pPr>
        <w:jc w:val="center"/>
      </w:pPr>
      <w:r>
        <w:rPr>
          <w:noProof/>
        </w:rPr>
        <mc:AlternateContent>
          <mc:Choice Requires="wps">
            <w:drawing>
              <wp:anchor distT="0" distB="0" distL="114300" distR="114300" simplePos="0" relativeHeight="251663360" behindDoc="0" locked="0" layoutInCell="1" allowOverlap="1" wp14:anchorId="418F960C" wp14:editId="3C7C179C">
                <wp:simplePos x="0" y="0"/>
                <wp:positionH relativeFrom="column">
                  <wp:posOffset>1084580</wp:posOffset>
                </wp:positionH>
                <wp:positionV relativeFrom="paragraph">
                  <wp:posOffset>15240</wp:posOffset>
                </wp:positionV>
                <wp:extent cx="1390650" cy="371475"/>
                <wp:effectExtent l="19050" t="19050" r="19050" b="28575"/>
                <wp:wrapNone/>
                <wp:docPr id="138" name="矩形 138"/>
                <wp:cNvGraphicFramePr/>
                <a:graphic xmlns:a="http://schemas.openxmlformats.org/drawingml/2006/main">
                  <a:graphicData uri="http://schemas.microsoft.com/office/word/2010/wordprocessingShape">
                    <wps:wsp>
                      <wps:cNvSpPr/>
                      <wps:spPr>
                        <a:xfrm>
                          <a:off x="2075180" y="7038340"/>
                          <a:ext cx="1390650" cy="3714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5C8852C" id="矩形 138" o:spid="_x0000_s1026" style="position:absolute;left:0;text-align:left;margin-left:85.4pt;margin-top:1.2pt;width:109.5pt;height:29.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" filled="f" strokecolor="red" strokeweight="3pt"/>
            </w:pict>
          </mc:Fallback>
        </mc:AlternateContent>
      </w:r>
      <w:r>
        <w:rPr>
          <w:noProof/>
        </w:rPr>
        <mc:AlternateContent>
          <mc:Choice Requires="wps">
            <w:drawing>
              <wp:anchor distT="0" distB="0" distL="114300" distR="114300" simplePos="0" relativeHeight="251671552" behindDoc="0" locked="0" layoutInCell="1" allowOverlap="1" wp14:anchorId="7FA29FEC" wp14:editId="1CDE224A">
                <wp:simplePos x="0" y="0"/>
                <wp:positionH relativeFrom="column">
                  <wp:posOffset>1265555</wp:posOffset>
                </wp:positionH>
                <wp:positionV relativeFrom="paragraph">
                  <wp:posOffset>1986915</wp:posOffset>
                </wp:positionV>
                <wp:extent cx="2504440" cy="114300"/>
                <wp:effectExtent l="19050" t="19050" r="29210" b="19050"/>
                <wp:wrapNone/>
                <wp:docPr id="143" name="矩形 143"/>
                <wp:cNvGraphicFramePr/>
                <a:graphic xmlns:a="http://schemas.openxmlformats.org/drawingml/2006/main">
                  <a:graphicData uri="http://schemas.microsoft.com/office/word/2010/wordprocessingShape">
                    <wps:wsp>
                      <wps:cNvSpPr/>
                      <wps:spPr>
                        <a:xfrm>
                          <a:off x="0" y="0"/>
                          <a:ext cx="2504440" cy="1143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7546197" id="矩形 143" o:spid="_x0000_s1026" style="position:absolute;left:0;text-align:left;margin-left:99.65pt;margin-top:156.45pt;width:197.2pt;height:9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" filled="f" strokecolor="red" strokeweight="3pt"/>
            </w:pict>
          </mc:Fallback>
        </mc:AlternateContent>
      </w:r>
      <w:r>
        <w:rPr>
          <w:noProof/>
        </w:rPr>
        <w:drawing>
          <wp:inline distT="0" distB="0" distL="114300" distR="114300" wp14:anchorId="10D6269C" wp14:editId="0293EB38">
            <wp:extent cx="3115310" cy="2096135"/>
            <wp:effectExtent l="0" t="0" r="8890" b="18415"/>
            <wp:docPr id="1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7"/>
                    <pic:cNvPicPr>
                      <a:picLocks noChangeAspect="1"/>
                    </pic:cNvPicPr>
                  </pic:nvPicPr>
                  <pic:blipFill>
                    <a:blip r:embed="rId182"/>
                    <a:srcRect r="7626"/>
                    <a:stretch>
                      <a:fillRect/>
                    </a:stretch>
                  </pic:blipFill>
                  <pic:spPr>
                    <a:xfrm>
                      <a:off x="0" y="0"/>
                      <a:ext cx="3115310" cy="2096135"/>
                    </a:xfrm>
                    <a:prstGeom prst="rect">
                      <a:avLst/>
                    </a:prstGeom>
                    <a:noFill/>
                    <a:ln>
                      <a:noFill/>
                    </a:ln>
                  </pic:spPr>
                </pic:pic>
              </a:graphicData>
            </a:graphic>
          </wp:inline>
        </w:drawing>
      </w:r>
    </w:p>
    <w:p w14:paraId="5A542D50" w14:textId="77777777" w:rsidR="00CC2512" w:rsidRDefault="00705C2B">
      <w:pPr>
        <w:jc w:val="center"/>
      </w:pPr>
      <w:r>
        <w:rPr>
          <w:rFonts w:hint="eastAsia"/>
        </w:rPr>
        <w:t>（</w:t>
      </w:r>
      <w:r>
        <w:rPr>
          <w:rFonts w:hint="eastAsia"/>
        </w:rPr>
        <w:t>c</w:t>
      </w:r>
      <w:r>
        <w:rPr>
          <w:rFonts w:hint="eastAsia"/>
        </w:rPr>
        <w:t>）</w:t>
      </w:r>
      <w:r>
        <w:rPr>
          <w:rFonts w:hint="eastAsia"/>
        </w:rPr>
        <w:t>返回图片张量</w:t>
      </w:r>
    </w:p>
    <w:p w14:paraId="6A5B3179" w14:textId="77777777" w:rsidR="00CC2512" w:rsidRDefault="00705C2B">
      <w:pPr>
        <w:jc w:val="center"/>
      </w:pPr>
      <w:r>
        <w:rPr>
          <w:rFonts w:hint="eastAsia"/>
        </w:rPr>
        <w:t>图</w:t>
      </w:r>
      <w:r>
        <w:rPr>
          <w:rFonts w:hint="eastAsia"/>
        </w:rPr>
        <w:t xml:space="preserve">5-13 </w:t>
      </w:r>
      <w:proofErr w:type="spellStart"/>
      <w:r>
        <w:rPr>
          <w:rFonts w:hint="eastAsia"/>
        </w:rPr>
        <w:t>Unet</w:t>
      </w:r>
      <w:proofErr w:type="spellEnd"/>
      <w:r>
        <w:rPr>
          <w:rFonts w:hint="eastAsia"/>
        </w:rPr>
        <w:t>数据集</w:t>
      </w:r>
    </w:p>
    <w:p w14:paraId="4785DFE0" w14:textId="77777777" w:rsidR="00CC2512" w:rsidRDefault="00705C2B">
      <w:pPr>
        <w:spacing w:line="360" w:lineRule="auto"/>
        <w:ind w:firstLineChars="200" w:firstLine="480"/>
        <w:rPr>
          <w:rFonts w:ascii="Times New Roman" w:hAnsi="Times New Roman"/>
          <w:sz w:val="24"/>
        </w:rPr>
      </w:pPr>
      <w:r>
        <w:rPr>
          <w:rFonts w:ascii="Times New Roman" w:hAnsi="Times New Roman" w:hint="eastAsia"/>
          <w:sz w:val="24"/>
        </w:rPr>
        <w:lastRenderedPageBreak/>
        <w:t>图像分割的数据</w:t>
      </w:r>
      <w:proofErr w:type="gramStart"/>
      <w:r>
        <w:rPr>
          <w:rFonts w:ascii="Times New Roman" w:hAnsi="Times New Roman" w:hint="eastAsia"/>
          <w:sz w:val="24"/>
        </w:rPr>
        <w:t>集主要</w:t>
      </w:r>
      <w:proofErr w:type="gramEnd"/>
      <w:r>
        <w:rPr>
          <w:rFonts w:ascii="Times New Roman" w:hAnsi="Times New Roman" w:hint="eastAsia"/>
          <w:sz w:val="24"/>
        </w:rPr>
        <w:t>包括原始图像以及其所对应的标签文件，在创建工程时通常训练数据放在</w:t>
      </w:r>
      <w:r>
        <w:rPr>
          <w:rFonts w:ascii="Times New Roman" w:hAnsi="Times New Roman" w:hint="eastAsia"/>
          <w:sz w:val="24"/>
        </w:rPr>
        <w:t>train</w:t>
      </w:r>
      <w:r>
        <w:rPr>
          <w:rFonts w:ascii="Times New Roman" w:hAnsi="Times New Roman" w:hint="eastAsia"/>
          <w:sz w:val="24"/>
        </w:rPr>
        <w:t>文件夹下，训练数据的原始图像放在</w:t>
      </w:r>
      <w:r>
        <w:rPr>
          <w:rFonts w:ascii="Times New Roman" w:hAnsi="Times New Roman" w:hint="eastAsia"/>
          <w:sz w:val="24"/>
        </w:rPr>
        <w:t>train</w:t>
      </w:r>
      <w:r>
        <w:rPr>
          <w:rFonts w:ascii="Times New Roman" w:hAnsi="Times New Roman" w:hint="eastAsia"/>
          <w:sz w:val="24"/>
        </w:rPr>
        <w:t>文件夹下的</w:t>
      </w:r>
      <w:r>
        <w:rPr>
          <w:rFonts w:ascii="Times New Roman" w:hAnsi="Times New Roman" w:hint="eastAsia"/>
          <w:sz w:val="24"/>
        </w:rPr>
        <w:t>image</w:t>
      </w:r>
      <w:r>
        <w:rPr>
          <w:rFonts w:ascii="Times New Roman" w:hAnsi="Times New Roman" w:hint="eastAsia"/>
          <w:sz w:val="24"/>
        </w:rPr>
        <w:t>文件夹下，训练数据的原始图像所对应的标签放在</w:t>
      </w:r>
      <w:r>
        <w:rPr>
          <w:rFonts w:ascii="Times New Roman" w:hAnsi="Times New Roman" w:hint="eastAsia"/>
          <w:sz w:val="24"/>
        </w:rPr>
        <w:t>train</w:t>
      </w:r>
      <w:r>
        <w:rPr>
          <w:rFonts w:ascii="Times New Roman" w:hAnsi="Times New Roman" w:hint="eastAsia"/>
          <w:sz w:val="24"/>
        </w:rPr>
        <w:t>文件夹下，所以在编码实现数据集时首先要通过地址拼接</w:t>
      </w:r>
      <w:proofErr w:type="spellStart"/>
      <w:r>
        <w:rPr>
          <w:rFonts w:ascii="Times New Roman" w:hAnsi="Times New Roman" w:hint="eastAsia"/>
          <w:sz w:val="24"/>
        </w:rPr>
        <w:t>os.path.join</w:t>
      </w:r>
      <w:proofErr w:type="spellEnd"/>
      <w:r>
        <w:rPr>
          <w:rFonts w:ascii="Times New Roman" w:hAnsi="Times New Roman" w:hint="eastAsia"/>
          <w:sz w:val="24"/>
        </w:rPr>
        <w:t>分别拼接出</w:t>
      </w:r>
      <w:r>
        <w:rPr>
          <w:rFonts w:ascii="Times New Roman" w:hAnsi="Times New Roman" w:hint="eastAsia"/>
          <w:sz w:val="24"/>
        </w:rPr>
        <w:t>训练数据原始图像的文件夹地址和训练数据图像所对应的标签的文件夹地址如图</w:t>
      </w:r>
      <w:r>
        <w:rPr>
          <w:rFonts w:ascii="Times New Roman" w:hAnsi="Times New Roman" w:hint="eastAsia"/>
          <w:sz w:val="24"/>
        </w:rPr>
        <w:t>5-13</w:t>
      </w:r>
      <w:r>
        <w:rPr>
          <w:rFonts w:ascii="Times New Roman" w:hAnsi="Times New Roman" w:hint="eastAsia"/>
          <w:sz w:val="24"/>
        </w:rPr>
        <w:t>（</w:t>
      </w:r>
      <w:r>
        <w:rPr>
          <w:rFonts w:ascii="Times New Roman" w:hAnsi="Times New Roman" w:hint="eastAsia"/>
          <w:sz w:val="24"/>
        </w:rPr>
        <w:t>a</w:t>
      </w:r>
      <w:r>
        <w:rPr>
          <w:rFonts w:ascii="Times New Roman" w:hAnsi="Times New Roman" w:hint="eastAsia"/>
          <w:sz w:val="24"/>
        </w:rPr>
        <w:t>）所示</w:t>
      </w:r>
      <w:r>
        <w:rPr>
          <w:rFonts w:ascii="Times New Roman" w:hAnsi="Times New Roman" w:hint="eastAsia"/>
          <w:sz w:val="24"/>
        </w:rPr>
        <w:t xml:space="preserve"> </w:t>
      </w:r>
      <w:r>
        <w:rPr>
          <w:rFonts w:ascii="Times New Roman" w:hAnsi="Times New Roman" w:hint="eastAsia"/>
          <w:sz w:val="24"/>
        </w:rPr>
        <w:t>。</w:t>
      </w:r>
    </w:p>
    <w:p w14:paraId="75EA63F2" w14:textId="77777777" w:rsidR="00CC2512" w:rsidRDefault="00705C2B">
      <w:pPr>
        <w:spacing w:line="360" w:lineRule="auto"/>
        <w:rPr>
          <w:rFonts w:ascii="Times New Roman" w:hAnsi="Times New Roman"/>
          <w:sz w:val="24"/>
        </w:rPr>
      </w:pPr>
      <w:r>
        <w:rPr>
          <w:rFonts w:ascii="Times New Roman" w:hAnsi="Times New Roman" w:hint="eastAsia"/>
          <w:sz w:val="24"/>
        </w:rPr>
        <w:t>由于在不同的实验中训练图像的尺寸可能会不一样所以为了可通用性还需要在数据及制作室对图片进行等比例缩放，如图</w:t>
      </w:r>
      <w:r>
        <w:rPr>
          <w:rFonts w:ascii="Times New Roman" w:hAnsi="Times New Roman" w:hint="eastAsia"/>
          <w:sz w:val="24"/>
        </w:rPr>
        <w:t>5-13</w:t>
      </w:r>
      <w:r>
        <w:rPr>
          <w:rFonts w:ascii="Times New Roman" w:hAnsi="Times New Roman" w:hint="eastAsia"/>
          <w:sz w:val="24"/>
        </w:rPr>
        <w:t>（</w:t>
      </w:r>
      <w:r>
        <w:rPr>
          <w:rFonts w:ascii="Times New Roman" w:hAnsi="Times New Roman" w:hint="eastAsia"/>
          <w:sz w:val="24"/>
        </w:rPr>
        <w:t>b</w:t>
      </w:r>
      <w:r>
        <w:rPr>
          <w:rFonts w:ascii="Times New Roman" w:hAnsi="Times New Roman" w:hint="eastAsia"/>
          <w:sz w:val="24"/>
        </w:rPr>
        <w:t>）所示通过自定义函数</w:t>
      </w:r>
      <w:proofErr w:type="spellStart"/>
      <w:r>
        <w:rPr>
          <w:rFonts w:ascii="Times New Roman" w:hAnsi="Times New Roman" w:hint="eastAsia"/>
          <w:sz w:val="24"/>
        </w:rPr>
        <w:t>keep_image_size_open</w:t>
      </w:r>
      <w:proofErr w:type="spellEnd"/>
      <w:r>
        <w:rPr>
          <w:rFonts w:ascii="Times New Roman" w:hAnsi="Times New Roman" w:hint="eastAsia"/>
          <w:sz w:val="24"/>
        </w:rPr>
        <w:t>将图片统一等比例缩放成</w:t>
      </w:r>
      <w:r>
        <w:rPr>
          <w:rFonts w:ascii="Times New Roman" w:hAnsi="Times New Roman" w:hint="eastAsia"/>
          <w:sz w:val="24"/>
        </w:rPr>
        <w:t>256*256</w:t>
      </w:r>
      <w:r>
        <w:rPr>
          <w:rFonts w:ascii="Times New Roman" w:hAnsi="Times New Roman" w:hint="eastAsia"/>
          <w:sz w:val="24"/>
        </w:rPr>
        <w:t>大小。图片统一化处理后，如图</w:t>
      </w:r>
      <w:r>
        <w:rPr>
          <w:rFonts w:ascii="Times New Roman" w:hAnsi="Times New Roman" w:hint="eastAsia"/>
          <w:sz w:val="24"/>
        </w:rPr>
        <w:t>5-13</w:t>
      </w:r>
      <w:r>
        <w:rPr>
          <w:rFonts w:ascii="Times New Roman" w:hAnsi="Times New Roman" w:hint="eastAsia"/>
          <w:sz w:val="24"/>
        </w:rPr>
        <w:t>（</w:t>
      </w:r>
      <w:r>
        <w:rPr>
          <w:rFonts w:ascii="Times New Roman" w:hAnsi="Times New Roman" w:hint="eastAsia"/>
          <w:sz w:val="24"/>
        </w:rPr>
        <w:t>c</w:t>
      </w:r>
      <w:r>
        <w:rPr>
          <w:rFonts w:ascii="Times New Roman" w:hAnsi="Times New Roman" w:hint="eastAsia"/>
          <w:sz w:val="24"/>
        </w:rPr>
        <w:t>）所示，通过</w:t>
      </w:r>
      <w:proofErr w:type="spellStart"/>
      <w:r>
        <w:rPr>
          <w:rFonts w:ascii="Times New Roman" w:hAnsi="Times New Roman"/>
          <w:sz w:val="24"/>
        </w:rPr>
        <w:t>transforms.Compose</w:t>
      </w:r>
      <w:proofErr w:type="spellEnd"/>
      <w:r>
        <w:rPr>
          <w:rFonts w:ascii="Times New Roman" w:hAnsi="Times New Roman" w:hint="eastAsia"/>
          <w:sz w:val="24"/>
        </w:rPr>
        <w:t>将图片输出为张量。</w:t>
      </w:r>
    </w:p>
    <w:p w14:paraId="3C09375F" w14:textId="77777777" w:rsidR="00CC2512" w:rsidRDefault="00705C2B">
      <w:pPr>
        <w:pStyle w:val="3"/>
        <w:ind w:firstLineChars="200" w:firstLine="643"/>
      </w:pPr>
      <w:bookmarkStart w:id="194" w:name="_Toc18253"/>
      <w:r>
        <w:rPr>
          <w:rFonts w:ascii="Times New Roman" w:hAnsi="Times New Roman" w:hint="eastAsia"/>
        </w:rPr>
        <w:t xml:space="preserve">5.2.3 </w:t>
      </w:r>
      <w:proofErr w:type="spellStart"/>
      <w:r>
        <w:rPr>
          <w:rFonts w:ascii="Times New Roman" w:hAnsi="Times New Roman"/>
        </w:rPr>
        <w:t>Unet</w:t>
      </w:r>
      <w:proofErr w:type="spellEnd"/>
      <w:r>
        <w:rPr>
          <w:rFonts w:ascii="Times New Roman" w:hAnsi="Times New Roman" w:hint="eastAsia"/>
        </w:rPr>
        <w:t>网络实现</w:t>
      </w:r>
      <w:bookmarkEnd w:id="194"/>
    </w:p>
    <w:p w14:paraId="489E061C" w14:textId="77777777" w:rsidR="00CC2512" w:rsidRDefault="00705C2B">
      <w:pPr>
        <w:jc w:val="center"/>
      </w:pPr>
      <w:r>
        <w:rPr>
          <w:rFonts w:ascii="Times New Roman" w:hAnsi="Times New Roman"/>
          <w:noProof/>
        </w:rPr>
        <w:drawing>
          <wp:inline distT="0" distB="0" distL="114300" distR="114300" wp14:anchorId="7FB36DD3" wp14:editId="2189377C">
            <wp:extent cx="4097020" cy="2764155"/>
            <wp:effectExtent l="0" t="0" r="17780" b="17145"/>
            <wp:docPr id="14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8"/>
                    <pic:cNvPicPr>
                      <a:picLocks noChangeAspect="1"/>
                    </pic:cNvPicPr>
                  </pic:nvPicPr>
                  <pic:blipFill>
                    <a:blip r:embed="rId76"/>
                    <a:stretch>
                      <a:fillRect/>
                    </a:stretch>
                  </pic:blipFill>
                  <pic:spPr>
                    <a:xfrm>
                      <a:off x="0" y="0"/>
                      <a:ext cx="4097020" cy="2764155"/>
                    </a:xfrm>
                    <a:prstGeom prst="rect">
                      <a:avLst/>
                    </a:prstGeom>
                    <a:noFill/>
                    <a:ln>
                      <a:noFill/>
                    </a:ln>
                  </pic:spPr>
                </pic:pic>
              </a:graphicData>
            </a:graphic>
          </wp:inline>
        </w:drawing>
      </w:r>
    </w:p>
    <w:p w14:paraId="715D4EC3" w14:textId="77777777" w:rsidR="00CC2512" w:rsidRDefault="00705C2B">
      <w:pPr>
        <w:jc w:val="center"/>
      </w:pPr>
      <w:r>
        <w:rPr>
          <w:rFonts w:hint="eastAsia"/>
        </w:rPr>
        <w:t xml:space="preserve">5-13 </w:t>
      </w:r>
      <w:proofErr w:type="spellStart"/>
      <w:r>
        <w:rPr>
          <w:rFonts w:hint="eastAsia"/>
        </w:rPr>
        <w:t>Unet</w:t>
      </w:r>
      <w:proofErr w:type="spellEnd"/>
      <w:r>
        <w:rPr>
          <w:rFonts w:hint="eastAsia"/>
        </w:rPr>
        <w:t>示意图</w:t>
      </w:r>
    </w:p>
    <w:p w14:paraId="23A392F1" w14:textId="77777777" w:rsidR="00CC2512" w:rsidRDefault="00705C2B">
      <w:pPr>
        <w:jc w:val="center"/>
      </w:pPr>
      <w:r>
        <w:rPr>
          <w:noProof/>
        </w:rPr>
        <w:drawing>
          <wp:inline distT="0" distB="0" distL="114300" distR="114300" wp14:anchorId="282255F5" wp14:editId="48485D8A">
            <wp:extent cx="5268595" cy="1556385"/>
            <wp:effectExtent l="0" t="0" r="8255" b="5715"/>
            <wp:docPr id="14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8"/>
                    <pic:cNvPicPr>
                      <a:picLocks noChangeAspect="1"/>
                    </pic:cNvPicPr>
                  </pic:nvPicPr>
                  <pic:blipFill>
                    <a:blip r:embed="rId183"/>
                    <a:stretch>
                      <a:fillRect/>
                    </a:stretch>
                  </pic:blipFill>
                  <pic:spPr>
                    <a:xfrm>
                      <a:off x="0" y="0"/>
                      <a:ext cx="5268595" cy="1556385"/>
                    </a:xfrm>
                    <a:prstGeom prst="rect">
                      <a:avLst/>
                    </a:prstGeom>
                    <a:noFill/>
                    <a:ln>
                      <a:noFill/>
                    </a:ln>
                  </pic:spPr>
                </pic:pic>
              </a:graphicData>
            </a:graphic>
          </wp:inline>
        </w:drawing>
      </w:r>
    </w:p>
    <w:p w14:paraId="5548E404" w14:textId="77777777" w:rsidR="00CC2512" w:rsidRDefault="00705C2B">
      <w:pPr>
        <w:numPr>
          <w:ilvl w:val="0"/>
          <w:numId w:val="20"/>
        </w:numPr>
        <w:jc w:val="center"/>
      </w:pPr>
      <w:r>
        <w:rPr>
          <w:rFonts w:hint="eastAsia"/>
        </w:rPr>
        <w:t>卷积层</w:t>
      </w:r>
    </w:p>
    <w:p w14:paraId="68605DB2" w14:textId="77777777" w:rsidR="00CC2512" w:rsidRDefault="00705C2B">
      <w:r>
        <w:rPr>
          <w:noProof/>
        </w:rPr>
        <w:lastRenderedPageBreak/>
        <w:drawing>
          <wp:inline distT="0" distB="0" distL="114300" distR="114300" wp14:anchorId="1B394031" wp14:editId="7E604F18">
            <wp:extent cx="5273040" cy="1038225"/>
            <wp:effectExtent l="0" t="0" r="3810" b="9525"/>
            <wp:docPr id="14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9"/>
                    <pic:cNvPicPr>
                      <a:picLocks noChangeAspect="1"/>
                    </pic:cNvPicPr>
                  </pic:nvPicPr>
                  <pic:blipFill>
                    <a:blip r:embed="rId184"/>
                    <a:stretch>
                      <a:fillRect/>
                    </a:stretch>
                  </pic:blipFill>
                  <pic:spPr>
                    <a:xfrm>
                      <a:off x="0" y="0"/>
                      <a:ext cx="5273040" cy="1038225"/>
                    </a:xfrm>
                    <a:prstGeom prst="rect">
                      <a:avLst/>
                    </a:prstGeom>
                    <a:noFill/>
                    <a:ln>
                      <a:noFill/>
                    </a:ln>
                  </pic:spPr>
                </pic:pic>
              </a:graphicData>
            </a:graphic>
          </wp:inline>
        </w:drawing>
      </w:r>
    </w:p>
    <w:p w14:paraId="53F75340" w14:textId="77777777" w:rsidR="00CC2512" w:rsidRDefault="00705C2B">
      <w:pPr>
        <w:numPr>
          <w:ilvl w:val="0"/>
          <w:numId w:val="20"/>
        </w:numPr>
        <w:jc w:val="center"/>
      </w:pPr>
      <w:r>
        <w:rPr>
          <w:rFonts w:hint="eastAsia"/>
        </w:rPr>
        <w:t>下采样</w:t>
      </w:r>
    </w:p>
    <w:p w14:paraId="52419311" w14:textId="77777777" w:rsidR="00CC2512" w:rsidRDefault="00705C2B">
      <w:pPr>
        <w:jc w:val="center"/>
      </w:pPr>
      <w:r>
        <w:rPr>
          <w:noProof/>
        </w:rPr>
        <w:drawing>
          <wp:inline distT="0" distB="0" distL="114300" distR="114300" wp14:anchorId="4FC74DDE" wp14:editId="2C032B1F">
            <wp:extent cx="4476750" cy="1762125"/>
            <wp:effectExtent l="0" t="0" r="0" b="9525"/>
            <wp:docPr id="14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0"/>
                    <pic:cNvPicPr>
                      <a:picLocks noChangeAspect="1"/>
                    </pic:cNvPicPr>
                  </pic:nvPicPr>
                  <pic:blipFill>
                    <a:blip r:embed="rId185"/>
                    <a:stretch>
                      <a:fillRect/>
                    </a:stretch>
                  </pic:blipFill>
                  <pic:spPr>
                    <a:xfrm>
                      <a:off x="0" y="0"/>
                      <a:ext cx="4476750" cy="1762125"/>
                    </a:xfrm>
                    <a:prstGeom prst="rect">
                      <a:avLst/>
                    </a:prstGeom>
                    <a:noFill/>
                    <a:ln>
                      <a:noFill/>
                    </a:ln>
                  </pic:spPr>
                </pic:pic>
              </a:graphicData>
            </a:graphic>
          </wp:inline>
        </w:drawing>
      </w:r>
    </w:p>
    <w:p w14:paraId="38B3E4B1" w14:textId="77777777" w:rsidR="00CC2512" w:rsidRDefault="00705C2B">
      <w:pPr>
        <w:numPr>
          <w:ilvl w:val="0"/>
          <w:numId w:val="20"/>
        </w:numPr>
        <w:jc w:val="center"/>
      </w:pPr>
      <w:r>
        <w:rPr>
          <w:rFonts w:hint="eastAsia"/>
        </w:rPr>
        <w:t>上采样</w:t>
      </w:r>
    </w:p>
    <w:p w14:paraId="68593B41" w14:textId="77777777" w:rsidR="00CC2512" w:rsidRDefault="00705C2B">
      <w:pPr>
        <w:jc w:val="center"/>
      </w:pPr>
      <w:r>
        <w:rPr>
          <w:noProof/>
        </w:rPr>
        <w:drawing>
          <wp:inline distT="0" distB="0" distL="114300" distR="114300" wp14:anchorId="109A0634" wp14:editId="7FECA65E">
            <wp:extent cx="2428875" cy="4200525"/>
            <wp:effectExtent l="0" t="0" r="9525" b="9525"/>
            <wp:docPr id="14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1"/>
                    <pic:cNvPicPr>
                      <a:picLocks noChangeAspect="1"/>
                    </pic:cNvPicPr>
                  </pic:nvPicPr>
                  <pic:blipFill>
                    <a:blip r:embed="rId186"/>
                    <a:stretch>
                      <a:fillRect/>
                    </a:stretch>
                  </pic:blipFill>
                  <pic:spPr>
                    <a:xfrm>
                      <a:off x="0" y="0"/>
                      <a:ext cx="2428875" cy="4200525"/>
                    </a:xfrm>
                    <a:prstGeom prst="rect">
                      <a:avLst/>
                    </a:prstGeom>
                    <a:noFill/>
                    <a:ln>
                      <a:noFill/>
                    </a:ln>
                  </pic:spPr>
                </pic:pic>
              </a:graphicData>
            </a:graphic>
          </wp:inline>
        </w:drawing>
      </w:r>
    </w:p>
    <w:p w14:paraId="42432E77" w14:textId="77777777" w:rsidR="00CC2512" w:rsidRDefault="00705C2B">
      <w:pPr>
        <w:numPr>
          <w:ilvl w:val="0"/>
          <w:numId w:val="20"/>
        </w:numPr>
        <w:jc w:val="center"/>
      </w:pPr>
      <w:proofErr w:type="spellStart"/>
      <w:r>
        <w:rPr>
          <w:rFonts w:hint="eastAsia"/>
        </w:rPr>
        <w:t>Unet</w:t>
      </w:r>
      <w:proofErr w:type="spellEnd"/>
      <w:r>
        <w:rPr>
          <w:rFonts w:hint="eastAsia"/>
        </w:rPr>
        <w:t>网络</w:t>
      </w:r>
    </w:p>
    <w:p w14:paraId="265A5CC1" w14:textId="77777777" w:rsidR="00CC2512" w:rsidRDefault="00705C2B">
      <w:pPr>
        <w:jc w:val="center"/>
      </w:pPr>
      <w:r>
        <w:rPr>
          <w:rFonts w:hint="eastAsia"/>
        </w:rPr>
        <w:t>图</w:t>
      </w:r>
      <w:r>
        <w:rPr>
          <w:rFonts w:hint="eastAsia"/>
        </w:rPr>
        <w:t xml:space="preserve">5-14 </w:t>
      </w:r>
      <w:proofErr w:type="spellStart"/>
      <w:r>
        <w:rPr>
          <w:rFonts w:hint="eastAsia"/>
        </w:rPr>
        <w:t>Unet</w:t>
      </w:r>
      <w:proofErr w:type="spellEnd"/>
      <w:r>
        <w:rPr>
          <w:rFonts w:hint="eastAsia"/>
        </w:rPr>
        <w:t>实现</w:t>
      </w:r>
    </w:p>
    <w:p w14:paraId="73A52390" w14:textId="77777777" w:rsidR="00CC2512" w:rsidRDefault="00705C2B">
      <w:pPr>
        <w:spacing w:line="360" w:lineRule="auto"/>
        <w:ind w:firstLineChars="200" w:firstLine="420"/>
      </w:pPr>
      <w:r>
        <w:t>如图</w:t>
      </w:r>
      <w:r>
        <w:t>5-13</w:t>
      </w:r>
      <w:r>
        <w:t>所示，网络分两个部分特征提取部分和图像还原部分，特征提取部分结构为卷积两次下采样一次，共进行</w:t>
      </w:r>
      <w:r>
        <w:t>4</w:t>
      </w:r>
      <w:r>
        <w:t>次，图像还原部分结构为卷积两次上采样一次。</w:t>
      </w:r>
    </w:p>
    <w:p w14:paraId="21524825" w14:textId="77777777" w:rsidR="00CC2512" w:rsidRDefault="00705C2B">
      <w:pPr>
        <w:numPr>
          <w:ilvl w:val="0"/>
          <w:numId w:val="21"/>
        </w:numPr>
        <w:spacing w:line="360" w:lineRule="auto"/>
      </w:pPr>
      <w:r>
        <w:rPr>
          <w:rFonts w:hint="eastAsia"/>
        </w:rPr>
        <w:lastRenderedPageBreak/>
        <w:t>定义</w:t>
      </w:r>
      <w:proofErr w:type="spellStart"/>
      <w:r>
        <w:t>Conv_Block</w:t>
      </w:r>
      <w:proofErr w:type="spellEnd"/>
      <w:r>
        <w:t>板块实现卷积，如图</w:t>
      </w:r>
      <w:r>
        <w:t>5-14</w:t>
      </w:r>
      <w:r>
        <w:t>（</w:t>
      </w:r>
      <w:r>
        <w:t>a</w:t>
      </w:r>
      <w:r>
        <w:t>）所示，通过</w:t>
      </w:r>
      <w:proofErr w:type="spellStart"/>
      <w:r>
        <w:t>nn.</w:t>
      </w:r>
      <w:r>
        <w:t>Sequential</w:t>
      </w:r>
      <w:proofErr w:type="spellEnd"/>
      <w:r>
        <w:t>定义卷积层：卷积核为</w:t>
      </w:r>
      <w:r>
        <w:t>3*3</w:t>
      </w:r>
      <w:r>
        <w:t>、步长为</w:t>
      </w:r>
      <w:r>
        <w:t>1</w:t>
      </w:r>
      <w:r>
        <w:t>、</w:t>
      </w:r>
      <w:r>
        <w:t>padding</w:t>
      </w:r>
      <w:r>
        <w:t>为</w:t>
      </w:r>
      <w:r>
        <w:t>1</w:t>
      </w:r>
      <w:r>
        <w:t>并使用</w:t>
      </w:r>
      <w:r>
        <w:t>reflect</w:t>
      </w:r>
      <w:r>
        <w:t>进行</w:t>
      </w:r>
      <w:r>
        <w:t>padding</w:t>
      </w:r>
      <w:r>
        <w:t>映射、</w:t>
      </w:r>
      <w:r>
        <w:t>BatchNorm2d</w:t>
      </w:r>
      <w:r>
        <w:t>进行数据的归一化处理</w:t>
      </w:r>
      <w:r>
        <w:t>、</w:t>
      </w:r>
      <w:r>
        <w:t>Dropout2d</w:t>
      </w:r>
      <w:r>
        <w:t>设置为</w:t>
      </w:r>
      <w:r>
        <w:t>0.3</w:t>
      </w:r>
      <w:r>
        <w:t>、通过</w:t>
      </w:r>
      <w:proofErr w:type="spellStart"/>
      <w:r>
        <w:t>LeakyReLU</w:t>
      </w:r>
      <w:proofErr w:type="spellEnd"/>
      <w:r>
        <w:t>进行激活。</w:t>
      </w:r>
    </w:p>
    <w:p w14:paraId="6CA67E98" w14:textId="77777777" w:rsidR="00CC2512" w:rsidRDefault="00705C2B">
      <w:pPr>
        <w:numPr>
          <w:ilvl w:val="0"/>
          <w:numId w:val="21"/>
        </w:numPr>
        <w:spacing w:line="360" w:lineRule="auto"/>
      </w:pPr>
      <w:r>
        <w:rPr>
          <w:rFonts w:hint="eastAsia"/>
        </w:rPr>
        <w:t>定义</w:t>
      </w:r>
      <w:proofErr w:type="spellStart"/>
      <w:r>
        <w:rPr>
          <w:rFonts w:hint="eastAsia"/>
        </w:rPr>
        <w:t>Do</w:t>
      </w:r>
      <w:r>
        <w:rPr>
          <w:rFonts w:hint="eastAsia"/>
        </w:rPr>
        <w:t>wnSample</w:t>
      </w:r>
      <w:proofErr w:type="spellEnd"/>
      <w:r>
        <w:rPr>
          <w:rFonts w:hint="eastAsia"/>
        </w:rPr>
        <w:t>实现下采样，</w:t>
      </w:r>
      <w:r>
        <w:t>如图</w:t>
      </w:r>
      <w:r>
        <w:t>5-14</w:t>
      </w:r>
      <w:r>
        <w:t>（</w:t>
      </w:r>
      <w:r>
        <w:rPr>
          <w:rFonts w:hint="eastAsia"/>
        </w:rPr>
        <w:t>b</w:t>
      </w:r>
      <w:r>
        <w:t>）所示</w:t>
      </w:r>
      <w:r>
        <w:rPr>
          <w:rFonts w:hint="eastAsia"/>
        </w:rPr>
        <w:t>，下采样方式为</w:t>
      </w:r>
      <w:r>
        <w:rPr>
          <w:rFonts w:hint="eastAsia"/>
        </w:rPr>
        <w:t>3*3</w:t>
      </w:r>
      <w:r>
        <w:rPr>
          <w:rFonts w:hint="eastAsia"/>
        </w:rPr>
        <w:t>、</w:t>
      </w:r>
      <w:r>
        <w:rPr>
          <w:rFonts w:hint="eastAsia"/>
        </w:rPr>
        <w:t>padding</w:t>
      </w:r>
      <w:r>
        <w:rPr>
          <w:rFonts w:hint="eastAsia"/>
        </w:rPr>
        <w:t>为</w:t>
      </w:r>
      <w:r>
        <w:rPr>
          <w:rFonts w:hint="eastAsia"/>
        </w:rPr>
        <w:t>2</w:t>
      </w:r>
      <w:r>
        <w:rPr>
          <w:rFonts w:hint="eastAsia"/>
        </w:rPr>
        <w:t>、步长为</w:t>
      </w:r>
      <w:r>
        <w:rPr>
          <w:rFonts w:hint="eastAsia"/>
        </w:rPr>
        <w:t>1</w:t>
      </w:r>
      <w:r>
        <w:rPr>
          <w:rFonts w:hint="eastAsia"/>
        </w:rPr>
        <w:t>、填充模式为</w:t>
      </w:r>
      <w:proofErr w:type="spellStart"/>
      <w:r>
        <w:rPr>
          <w:rFonts w:hint="eastAsia"/>
        </w:rPr>
        <w:t>reflec</w:t>
      </w:r>
      <w:proofErr w:type="spellEnd"/>
      <w:r>
        <w:rPr>
          <w:rFonts w:hint="eastAsia"/>
        </w:rPr>
        <w:t>、</w:t>
      </w:r>
      <w:r>
        <w:t>BatchNorm2d</w:t>
      </w:r>
      <w:r>
        <w:t>进行数据的归一化处理</w:t>
      </w:r>
      <w:r>
        <w:rPr>
          <w:rFonts w:hint="eastAsia"/>
        </w:rPr>
        <w:t>、</w:t>
      </w:r>
      <w:proofErr w:type="spellStart"/>
      <w:r>
        <w:t>LeakyReLU</w:t>
      </w:r>
      <w:proofErr w:type="spellEnd"/>
      <w:r>
        <w:t>进行激活</w:t>
      </w:r>
      <w:r>
        <w:rPr>
          <w:rFonts w:hint="eastAsia"/>
        </w:rPr>
        <w:t>。</w:t>
      </w:r>
    </w:p>
    <w:p w14:paraId="4A536E2D" w14:textId="77777777" w:rsidR="00CC2512" w:rsidRDefault="00705C2B">
      <w:pPr>
        <w:numPr>
          <w:ilvl w:val="0"/>
          <w:numId w:val="21"/>
        </w:numPr>
        <w:spacing w:line="360" w:lineRule="auto"/>
      </w:pPr>
      <w:r>
        <w:rPr>
          <w:rFonts w:hint="eastAsia"/>
        </w:rPr>
        <w:t>定义</w:t>
      </w:r>
      <w:proofErr w:type="spellStart"/>
      <w:r>
        <w:rPr>
          <w:rFonts w:hint="eastAsia"/>
        </w:rPr>
        <w:t>UpSample</w:t>
      </w:r>
      <w:proofErr w:type="spellEnd"/>
      <w:r>
        <w:rPr>
          <w:rFonts w:hint="eastAsia"/>
        </w:rPr>
        <w:t>实现上采样，</w:t>
      </w:r>
      <w:r>
        <w:t>如图</w:t>
      </w:r>
      <w:r>
        <w:t>5-14</w:t>
      </w:r>
      <w:r>
        <w:t>（</w:t>
      </w:r>
      <w:r>
        <w:rPr>
          <w:rFonts w:hint="eastAsia"/>
        </w:rPr>
        <w:t>c</w:t>
      </w:r>
      <w:r>
        <w:t>）所示</w:t>
      </w:r>
      <w:r>
        <w:rPr>
          <w:rFonts w:hint="eastAsia"/>
        </w:rPr>
        <w:t>，上采样使用插值法进行上采样（使用转置法容易出现空洞现象），每一次采样为原来的</w:t>
      </w:r>
      <w:r>
        <w:rPr>
          <w:rFonts w:hint="eastAsia"/>
        </w:rPr>
        <w:t>2</w:t>
      </w:r>
      <w:r>
        <w:rPr>
          <w:rFonts w:hint="eastAsia"/>
        </w:rPr>
        <w:t>倍，通过</w:t>
      </w:r>
      <w:r>
        <w:rPr>
          <w:rFonts w:hint="eastAsia"/>
        </w:rPr>
        <w:t>Conv2d</w:t>
      </w:r>
      <w:r>
        <w:rPr>
          <w:rFonts w:hint="eastAsia"/>
        </w:rPr>
        <w:t>实现卷积：每次卷积通道数减半卷积核为</w:t>
      </w:r>
      <w:r>
        <w:rPr>
          <w:rFonts w:hint="eastAsia"/>
        </w:rPr>
        <w:t>1*1</w:t>
      </w:r>
      <w:r>
        <w:rPr>
          <w:rFonts w:hint="eastAsia"/>
        </w:rPr>
        <w:t>、步长为</w:t>
      </w:r>
      <w:r>
        <w:rPr>
          <w:rFonts w:hint="eastAsia"/>
        </w:rPr>
        <w:t>1</w:t>
      </w:r>
      <w:r>
        <w:rPr>
          <w:rFonts w:hint="eastAsia"/>
        </w:rPr>
        <w:t>，卷积完成后直接通过</w:t>
      </w:r>
      <w:r>
        <w:t xml:space="preserve">torch.cat((out, </w:t>
      </w:r>
      <w:proofErr w:type="spellStart"/>
      <w:r>
        <w:t>feature_map</w:t>
      </w:r>
      <w:proofErr w:type="spellEnd"/>
      <w:r>
        <w:t>), dim=1)</w:t>
      </w:r>
      <w:r>
        <w:rPr>
          <w:rFonts w:hint="eastAsia"/>
        </w:rPr>
        <w:t>实现与特征图的拼接。</w:t>
      </w:r>
    </w:p>
    <w:p w14:paraId="7DB68FFB" w14:textId="77777777" w:rsidR="00CC2512" w:rsidRDefault="00705C2B">
      <w:pPr>
        <w:numPr>
          <w:ilvl w:val="0"/>
          <w:numId w:val="21"/>
        </w:numPr>
        <w:spacing w:line="360" w:lineRule="auto"/>
        <w:rPr>
          <w:rFonts w:ascii="Times New Roman" w:hAnsi="Times New Roman"/>
          <w:sz w:val="24"/>
        </w:rPr>
      </w:pPr>
      <w:r>
        <w:rPr>
          <w:rFonts w:hint="eastAsia"/>
        </w:rPr>
        <w:t>定义</w:t>
      </w:r>
      <w:proofErr w:type="spellStart"/>
      <w:r>
        <w:rPr>
          <w:rFonts w:hint="eastAsia"/>
        </w:rPr>
        <w:t>UNet</w:t>
      </w:r>
      <w:proofErr w:type="spellEnd"/>
      <w:r>
        <w:rPr>
          <w:rFonts w:hint="eastAsia"/>
        </w:rPr>
        <w:t>搭建网络，如图</w:t>
      </w:r>
      <w:r>
        <w:rPr>
          <w:rFonts w:hint="eastAsia"/>
        </w:rPr>
        <w:t>5-14</w:t>
      </w:r>
      <w:r>
        <w:rPr>
          <w:rFonts w:hint="eastAsia"/>
        </w:rPr>
        <w:t>（</w:t>
      </w:r>
      <w:r>
        <w:rPr>
          <w:rFonts w:hint="eastAsia"/>
        </w:rPr>
        <w:t>d</w:t>
      </w:r>
      <w:r>
        <w:rPr>
          <w:rFonts w:hint="eastAsia"/>
        </w:rPr>
        <w:t>）所示，在初始化中通过调用</w:t>
      </w:r>
      <w:proofErr w:type="spellStart"/>
      <w:r>
        <w:t>Conv_Block</w:t>
      </w:r>
      <w:proofErr w:type="spellEnd"/>
      <w:r>
        <w:rPr>
          <w:rFonts w:hint="eastAsia"/>
        </w:rPr>
        <w:t>实现卷积、调用</w:t>
      </w:r>
      <w:proofErr w:type="spellStart"/>
      <w:r>
        <w:rPr>
          <w:rFonts w:hint="eastAsia"/>
        </w:rPr>
        <w:t>DownSample</w:t>
      </w:r>
      <w:proofErr w:type="spellEnd"/>
      <w:r>
        <w:rPr>
          <w:rFonts w:hint="eastAsia"/>
        </w:rPr>
        <w:t>实现下采样，调用</w:t>
      </w:r>
      <w:proofErr w:type="spellStart"/>
      <w:r>
        <w:rPr>
          <w:rFonts w:hint="eastAsia"/>
        </w:rPr>
        <w:t>UpSample</w:t>
      </w:r>
      <w:proofErr w:type="spellEnd"/>
      <w:r>
        <w:rPr>
          <w:rFonts w:hint="eastAsia"/>
        </w:rPr>
        <w:t>实现上采样。</w:t>
      </w:r>
      <w:proofErr w:type="spellStart"/>
      <w:r>
        <w:rPr>
          <w:szCs w:val="21"/>
          <w:lang w:bidi="ar"/>
        </w:rPr>
        <w:t>Conv_Block</w:t>
      </w:r>
      <w:proofErr w:type="spellEnd"/>
      <w:r>
        <w:rPr>
          <w:rFonts w:hint="eastAsia"/>
          <w:szCs w:val="21"/>
          <w:lang w:bidi="ar"/>
        </w:rPr>
        <w:t>调用</w:t>
      </w:r>
      <w:r>
        <w:rPr>
          <w:rFonts w:hint="eastAsia"/>
          <w:szCs w:val="21"/>
          <w:lang w:bidi="ar"/>
        </w:rPr>
        <w:t>9</w:t>
      </w:r>
      <w:r>
        <w:rPr>
          <w:rFonts w:hint="eastAsia"/>
          <w:szCs w:val="21"/>
          <w:lang w:bidi="ar"/>
        </w:rPr>
        <w:t>次，</w:t>
      </w:r>
      <w:proofErr w:type="spellStart"/>
      <w:r>
        <w:rPr>
          <w:rFonts w:cs="Calibri"/>
          <w:szCs w:val="21"/>
          <w:lang w:bidi="ar"/>
        </w:rPr>
        <w:t>DownSample</w:t>
      </w:r>
      <w:proofErr w:type="spellEnd"/>
      <w:r>
        <w:rPr>
          <w:rFonts w:cs="Calibri" w:hint="eastAsia"/>
          <w:szCs w:val="21"/>
          <w:lang w:bidi="ar"/>
        </w:rPr>
        <w:t>调用</w:t>
      </w:r>
      <w:r>
        <w:rPr>
          <w:rFonts w:cs="Calibri" w:hint="eastAsia"/>
          <w:szCs w:val="21"/>
          <w:lang w:bidi="ar"/>
        </w:rPr>
        <w:t>4</w:t>
      </w:r>
      <w:r>
        <w:rPr>
          <w:rFonts w:cs="Calibri" w:hint="eastAsia"/>
          <w:szCs w:val="21"/>
          <w:lang w:bidi="ar"/>
        </w:rPr>
        <w:t>次，</w:t>
      </w:r>
      <w:proofErr w:type="spellStart"/>
      <w:r>
        <w:rPr>
          <w:rFonts w:cs="Calibri"/>
          <w:szCs w:val="21"/>
          <w:lang w:bidi="ar"/>
        </w:rPr>
        <w:t>UpSample</w:t>
      </w:r>
      <w:proofErr w:type="spellEnd"/>
      <w:r>
        <w:rPr>
          <w:rFonts w:cs="Calibri" w:hint="eastAsia"/>
          <w:szCs w:val="21"/>
          <w:lang w:bidi="ar"/>
        </w:rPr>
        <w:t>调用</w:t>
      </w:r>
      <w:r>
        <w:rPr>
          <w:rFonts w:cs="Calibri" w:hint="eastAsia"/>
          <w:szCs w:val="21"/>
          <w:lang w:bidi="ar"/>
        </w:rPr>
        <w:t>4</w:t>
      </w:r>
      <w:r>
        <w:rPr>
          <w:rFonts w:cs="Calibri" w:hint="eastAsia"/>
          <w:szCs w:val="21"/>
          <w:lang w:bidi="ar"/>
        </w:rPr>
        <w:t>次。最后通过</w:t>
      </w:r>
      <w:r>
        <w:rPr>
          <w:rFonts w:cs="Calibri" w:hint="eastAsia"/>
          <w:szCs w:val="21"/>
          <w:lang w:bidi="ar"/>
        </w:rPr>
        <w:t>nn.Conv2d</w:t>
      </w:r>
      <w:r>
        <w:rPr>
          <w:rFonts w:cs="Calibri" w:hint="eastAsia"/>
          <w:szCs w:val="21"/>
          <w:lang w:bidi="ar"/>
        </w:rPr>
        <w:t>将结果赋值给</w:t>
      </w:r>
      <w:proofErr w:type="spellStart"/>
      <w:r>
        <w:rPr>
          <w:rFonts w:cs="Calibri" w:hint="eastAsia"/>
          <w:szCs w:val="21"/>
          <w:lang w:bidi="ar"/>
        </w:rPr>
        <w:t>self.out</w:t>
      </w:r>
      <w:proofErr w:type="spellEnd"/>
      <w:r>
        <w:rPr>
          <w:rFonts w:cs="Calibri" w:hint="eastAsia"/>
          <w:szCs w:val="21"/>
          <w:lang w:bidi="ar"/>
        </w:rPr>
        <w:t>。</w:t>
      </w:r>
    </w:p>
    <w:p w14:paraId="5FBE9601" w14:textId="77777777" w:rsidR="00CC2512" w:rsidRDefault="00705C2B">
      <w:pPr>
        <w:pStyle w:val="3"/>
        <w:ind w:firstLineChars="200" w:firstLine="643"/>
      </w:pPr>
      <w:bookmarkStart w:id="195" w:name="_Toc14441"/>
      <w:r>
        <w:rPr>
          <w:rFonts w:ascii="Times New Roman" w:hAnsi="Times New Roman" w:hint="eastAsia"/>
        </w:rPr>
        <w:t xml:space="preserve">5.2.4 </w:t>
      </w:r>
      <w:proofErr w:type="spellStart"/>
      <w:r>
        <w:rPr>
          <w:rFonts w:ascii="Times New Roman" w:hAnsi="Times New Roman"/>
        </w:rPr>
        <w:t>Unet</w:t>
      </w:r>
      <w:proofErr w:type="spellEnd"/>
      <w:r>
        <w:rPr>
          <w:rFonts w:ascii="Times New Roman" w:hAnsi="Times New Roman" w:hint="eastAsia"/>
        </w:rPr>
        <w:t>训练</w:t>
      </w:r>
      <w:bookmarkEnd w:id="195"/>
    </w:p>
    <w:p w14:paraId="2D8D8E17" w14:textId="77777777" w:rsidR="00CC2512" w:rsidRDefault="00705C2B">
      <w:pPr>
        <w:jc w:val="center"/>
      </w:pPr>
      <w:r>
        <w:rPr>
          <w:noProof/>
        </w:rPr>
        <w:drawing>
          <wp:inline distT="0" distB="0" distL="114300" distR="114300" wp14:anchorId="34B76E2B" wp14:editId="7C0A3192">
            <wp:extent cx="4241165" cy="555625"/>
            <wp:effectExtent l="0" t="0" r="6985" b="15875"/>
            <wp:docPr id="15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3"/>
                    <pic:cNvPicPr>
                      <a:picLocks noChangeAspect="1"/>
                    </pic:cNvPicPr>
                  </pic:nvPicPr>
                  <pic:blipFill>
                    <a:blip r:embed="rId187"/>
                    <a:srcRect b="24465"/>
                    <a:stretch>
                      <a:fillRect/>
                    </a:stretch>
                  </pic:blipFill>
                  <pic:spPr>
                    <a:xfrm>
                      <a:off x="0" y="0"/>
                      <a:ext cx="4241165" cy="555625"/>
                    </a:xfrm>
                    <a:prstGeom prst="rect">
                      <a:avLst/>
                    </a:prstGeom>
                    <a:noFill/>
                    <a:ln>
                      <a:noFill/>
                    </a:ln>
                  </pic:spPr>
                </pic:pic>
              </a:graphicData>
            </a:graphic>
          </wp:inline>
        </w:drawing>
      </w:r>
    </w:p>
    <w:p w14:paraId="2A90C726" w14:textId="77777777" w:rsidR="00CC2512" w:rsidRDefault="00705C2B">
      <w:pPr>
        <w:jc w:val="center"/>
      </w:pPr>
      <w:r>
        <w:rPr>
          <w:rFonts w:hint="eastAsia"/>
        </w:rPr>
        <w:t>（</w:t>
      </w:r>
      <w:r>
        <w:rPr>
          <w:rFonts w:hint="eastAsia"/>
        </w:rPr>
        <w:t>a</w:t>
      </w:r>
      <w:r>
        <w:rPr>
          <w:rFonts w:hint="eastAsia"/>
        </w:rPr>
        <w:t>）</w:t>
      </w:r>
      <w:r>
        <w:rPr>
          <w:rFonts w:hint="eastAsia"/>
        </w:rPr>
        <w:t>训练参数设置</w:t>
      </w:r>
    </w:p>
    <w:p w14:paraId="0F34B887" w14:textId="77777777" w:rsidR="00CC2512" w:rsidRDefault="00705C2B">
      <w:pPr>
        <w:jc w:val="center"/>
      </w:pPr>
      <w:r>
        <w:rPr>
          <w:noProof/>
        </w:rPr>
        <w:drawing>
          <wp:inline distT="0" distB="0" distL="114300" distR="114300" wp14:anchorId="2E1CB8F5" wp14:editId="1EF05FDB">
            <wp:extent cx="3675380" cy="2748915"/>
            <wp:effectExtent l="0" t="0" r="1270" b="13335"/>
            <wp:docPr id="15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5"/>
                    <pic:cNvPicPr>
                      <a:picLocks noChangeAspect="1"/>
                    </pic:cNvPicPr>
                  </pic:nvPicPr>
                  <pic:blipFill>
                    <a:blip r:embed="rId188"/>
                    <a:stretch>
                      <a:fillRect/>
                    </a:stretch>
                  </pic:blipFill>
                  <pic:spPr>
                    <a:xfrm>
                      <a:off x="0" y="0"/>
                      <a:ext cx="3675380" cy="2748915"/>
                    </a:xfrm>
                    <a:prstGeom prst="rect">
                      <a:avLst/>
                    </a:prstGeom>
                    <a:noFill/>
                    <a:ln>
                      <a:noFill/>
                    </a:ln>
                  </pic:spPr>
                </pic:pic>
              </a:graphicData>
            </a:graphic>
          </wp:inline>
        </w:drawing>
      </w:r>
    </w:p>
    <w:p w14:paraId="7497BD99" w14:textId="77777777" w:rsidR="00CC2512" w:rsidRDefault="00705C2B">
      <w:pPr>
        <w:jc w:val="center"/>
      </w:pPr>
      <w:r>
        <w:rPr>
          <w:rFonts w:hint="eastAsia"/>
        </w:rPr>
        <w:t>（</w:t>
      </w:r>
      <w:r>
        <w:rPr>
          <w:rFonts w:hint="eastAsia"/>
        </w:rPr>
        <w:t>b</w:t>
      </w:r>
      <w:r>
        <w:rPr>
          <w:rFonts w:hint="eastAsia"/>
        </w:rPr>
        <w:t>）</w:t>
      </w:r>
      <w:r>
        <w:rPr>
          <w:rFonts w:hint="eastAsia"/>
        </w:rPr>
        <w:t>训练主函数体</w:t>
      </w:r>
    </w:p>
    <w:p w14:paraId="7C519D60" w14:textId="77777777" w:rsidR="00CC2512" w:rsidRDefault="00705C2B">
      <w:pPr>
        <w:jc w:val="center"/>
      </w:pPr>
      <w:r>
        <w:rPr>
          <w:rFonts w:hint="eastAsia"/>
        </w:rPr>
        <w:t>图</w:t>
      </w:r>
      <w:r>
        <w:rPr>
          <w:rFonts w:hint="eastAsia"/>
        </w:rPr>
        <w:t xml:space="preserve">5-15 </w:t>
      </w:r>
      <w:proofErr w:type="spellStart"/>
      <w:r>
        <w:rPr>
          <w:rFonts w:hint="eastAsia"/>
        </w:rPr>
        <w:t>Unet</w:t>
      </w:r>
      <w:proofErr w:type="spellEnd"/>
      <w:r>
        <w:rPr>
          <w:rFonts w:hint="eastAsia"/>
        </w:rPr>
        <w:t>训练</w:t>
      </w:r>
    </w:p>
    <w:p w14:paraId="620F6362" w14:textId="77777777" w:rsidR="00CC2512" w:rsidRDefault="00705C2B">
      <w:pPr>
        <w:spacing w:line="360" w:lineRule="auto"/>
        <w:ind w:firstLineChars="200" w:firstLine="480"/>
        <w:jc w:val="left"/>
        <w:rPr>
          <w:rFonts w:ascii="Times New Roman" w:hAnsi="Times New Roman"/>
          <w:sz w:val="24"/>
        </w:rPr>
      </w:pPr>
      <w:r>
        <w:rPr>
          <w:rFonts w:ascii="Times New Roman" w:hAnsi="Times New Roman"/>
          <w:sz w:val="24"/>
        </w:rPr>
        <w:t>如图</w:t>
      </w:r>
      <w:r>
        <w:rPr>
          <w:rFonts w:ascii="Times New Roman" w:hAnsi="Times New Roman"/>
          <w:sz w:val="24"/>
        </w:rPr>
        <w:t>5-15</w:t>
      </w:r>
      <w:r>
        <w:rPr>
          <w:rFonts w:ascii="Times New Roman" w:hAnsi="Times New Roman"/>
          <w:sz w:val="24"/>
        </w:rPr>
        <w:t>（</w:t>
      </w:r>
      <w:r>
        <w:rPr>
          <w:rFonts w:ascii="Times New Roman" w:hAnsi="Times New Roman"/>
          <w:sz w:val="24"/>
        </w:rPr>
        <w:t>a</w:t>
      </w:r>
      <w:r>
        <w:rPr>
          <w:rFonts w:ascii="Times New Roman" w:hAnsi="Times New Roman"/>
          <w:sz w:val="24"/>
        </w:rPr>
        <w:t>）所示，首先要定义训练时所用的设备，给定权重模型保存的</w:t>
      </w:r>
      <w:r>
        <w:rPr>
          <w:rFonts w:ascii="Times New Roman" w:hAnsi="Times New Roman"/>
          <w:sz w:val="24"/>
        </w:rPr>
        <w:lastRenderedPageBreak/>
        <w:t>位置，训练数据</w:t>
      </w:r>
      <w:r>
        <w:rPr>
          <w:rFonts w:ascii="Times New Roman" w:hAnsi="Times New Roman"/>
          <w:sz w:val="24"/>
        </w:rPr>
        <w:t>的位置。如图（</w:t>
      </w:r>
      <w:r>
        <w:rPr>
          <w:rFonts w:ascii="Times New Roman" w:hAnsi="Times New Roman"/>
          <w:sz w:val="24"/>
        </w:rPr>
        <w:t>b</w:t>
      </w:r>
      <w:r>
        <w:rPr>
          <w:rFonts w:ascii="Times New Roman" w:hAnsi="Times New Roman"/>
          <w:sz w:val="24"/>
        </w:rPr>
        <w:t>）所示，实例化数据集并将数据及地址作为参数传给函数，实例化网络并将其放在设备上。定义优化器并将网络的参数传进去，定义损失函数。定义循环次数（这里让其一直循环自行决定是否训练结束），遍历数据集中所有数据将原图及其标签放在设备上进行训练。</w:t>
      </w:r>
    </w:p>
    <w:p w14:paraId="03649C05" w14:textId="77777777" w:rsidR="00CC2512" w:rsidRDefault="00705C2B">
      <w:pPr>
        <w:pStyle w:val="3"/>
        <w:ind w:firstLineChars="200" w:firstLine="643"/>
      </w:pPr>
      <w:bookmarkStart w:id="196" w:name="_Toc24775"/>
      <w:r>
        <w:rPr>
          <w:rFonts w:ascii="Times New Roman" w:hAnsi="Times New Roman" w:hint="eastAsia"/>
        </w:rPr>
        <w:t xml:space="preserve">5.2.5 </w:t>
      </w:r>
      <w:proofErr w:type="spellStart"/>
      <w:r>
        <w:rPr>
          <w:rFonts w:ascii="Times New Roman" w:hAnsi="Times New Roman"/>
        </w:rPr>
        <w:t>Unet</w:t>
      </w:r>
      <w:proofErr w:type="spellEnd"/>
      <w:r>
        <w:rPr>
          <w:rFonts w:ascii="Times New Roman" w:hAnsi="Times New Roman" w:hint="eastAsia"/>
        </w:rPr>
        <w:t>测试</w:t>
      </w:r>
      <w:bookmarkEnd w:id="196"/>
    </w:p>
    <w:p w14:paraId="45C21121" w14:textId="77777777" w:rsidR="00CC2512" w:rsidRDefault="00705C2B">
      <w:pPr>
        <w:jc w:val="center"/>
      </w:pPr>
      <w:r>
        <w:rPr>
          <w:noProof/>
        </w:rPr>
        <w:drawing>
          <wp:inline distT="0" distB="0" distL="114300" distR="114300" wp14:anchorId="069A07AA" wp14:editId="5E24B396">
            <wp:extent cx="3410585" cy="3181350"/>
            <wp:effectExtent l="0" t="0" r="18415" b="0"/>
            <wp:docPr id="15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6"/>
                    <pic:cNvPicPr>
                      <a:picLocks noChangeAspect="1"/>
                    </pic:cNvPicPr>
                  </pic:nvPicPr>
                  <pic:blipFill>
                    <a:blip r:embed="rId189"/>
                    <a:stretch>
                      <a:fillRect/>
                    </a:stretch>
                  </pic:blipFill>
                  <pic:spPr>
                    <a:xfrm>
                      <a:off x="0" y="0"/>
                      <a:ext cx="3410585" cy="3181350"/>
                    </a:xfrm>
                    <a:prstGeom prst="rect">
                      <a:avLst/>
                    </a:prstGeom>
                    <a:noFill/>
                    <a:ln>
                      <a:noFill/>
                    </a:ln>
                  </pic:spPr>
                </pic:pic>
              </a:graphicData>
            </a:graphic>
          </wp:inline>
        </w:drawing>
      </w:r>
    </w:p>
    <w:p w14:paraId="41180A5C" w14:textId="77777777" w:rsidR="00CC2512" w:rsidRDefault="00705C2B">
      <w:pPr>
        <w:jc w:val="center"/>
      </w:pPr>
      <w:r>
        <w:rPr>
          <w:rFonts w:hint="eastAsia"/>
        </w:rPr>
        <w:t>图</w:t>
      </w:r>
      <w:r>
        <w:rPr>
          <w:rFonts w:hint="eastAsia"/>
        </w:rPr>
        <w:t xml:space="preserve">5-16 </w:t>
      </w:r>
      <w:proofErr w:type="spellStart"/>
      <w:r>
        <w:rPr>
          <w:rFonts w:hint="eastAsia"/>
        </w:rPr>
        <w:t>Unet</w:t>
      </w:r>
      <w:proofErr w:type="spellEnd"/>
      <w:r>
        <w:rPr>
          <w:rFonts w:hint="eastAsia"/>
        </w:rPr>
        <w:t>测试</w:t>
      </w:r>
    </w:p>
    <w:p w14:paraId="5252506D" w14:textId="77777777" w:rsidR="00CC2512" w:rsidRDefault="00705C2B">
      <w:pPr>
        <w:spacing w:line="360" w:lineRule="auto"/>
        <w:ind w:firstLineChars="200" w:firstLine="480"/>
        <w:rPr>
          <w:sz w:val="24"/>
        </w:rPr>
      </w:pPr>
      <w:r>
        <w:rPr>
          <w:rFonts w:hint="eastAsia"/>
          <w:sz w:val="24"/>
        </w:rPr>
        <w:t>如图</w:t>
      </w:r>
      <w:r>
        <w:rPr>
          <w:rFonts w:hint="eastAsia"/>
          <w:sz w:val="24"/>
        </w:rPr>
        <w:t>5-16</w:t>
      </w:r>
      <w:r>
        <w:rPr>
          <w:rFonts w:hint="eastAsia"/>
          <w:sz w:val="24"/>
        </w:rPr>
        <w:t>所示，首先要将网络实例化并放到设备上、给出权重模型所在的位置、测试数据</w:t>
      </w:r>
      <w:proofErr w:type="gramStart"/>
      <w:r>
        <w:rPr>
          <w:rFonts w:hint="eastAsia"/>
          <w:sz w:val="24"/>
        </w:rPr>
        <w:t>集所在</w:t>
      </w:r>
      <w:proofErr w:type="gramEnd"/>
      <w:r>
        <w:rPr>
          <w:rFonts w:hint="eastAsia"/>
          <w:sz w:val="24"/>
        </w:rPr>
        <w:t>的位置、测试结果保存的位置。通过</w:t>
      </w:r>
      <w:proofErr w:type="spellStart"/>
      <w:r>
        <w:rPr>
          <w:rFonts w:hint="eastAsia"/>
          <w:sz w:val="24"/>
        </w:rPr>
        <w:t>os.listdir</w:t>
      </w:r>
      <w:proofErr w:type="spellEnd"/>
      <w:r>
        <w:rPr>
          <w:rFonts w:hint="eastAsia"/>
          <w:sz w:val="24"/>
        </w:rPr>
        <w:t>获取测试集中所有数据的文件名，通过</w:t>
      </w:r>
      <w:r>
        <w:rPr>
          <w:rFonts w:hint="eastAsia"/>
          <w:sz w:val="24"/>
        </w:rPr>
        <w:t>for</w:t>
      </w:r>
      <w:r>
        <w:rPr>
          <w:rFonts w:hint="eastAsia"/>
          <w:sz w:val="24"/>
        </w:rPr>
        <w:t>循环依次处理每个数据。首先通过</w:t>
      </w:r>
      <w:proofErr w:type="spellStart"/>
      <w:r>
        <w:rPr>
          <w:rFonts w:hint="eastAsia"/>
          <w:sz w:val="24"/>
        </w:rPr>
        <w:t>keep_image_size_open</w:t>
      </w:r>
      <w:proofErr w:type="spellEnd"/>
      <w:r>
        <w:rPr>
          <w:rFonts w:hint="eastAsia"/>
          <w:sz w:val="24"/>
        </w:rPr>
        <w:t>将测试数据大小统一化、然后通过</w:t>
      </w:r>
      <w:r>
        <w:rPr>
          <w:sz w:val="24"/>
        </w:rPr>
        <w:t>transform</w:t>
      </w:r>
      <w:r>
        <w:rPr>
          <w:rFonts w:hint="eastAsia"/>
          <w:sz w:val="24"/>
        </w:rPr>
        <w:t>获得图片数据，并使用</w:t>
      </w:r>
      <w:proofErr w:type="spellStart"/>
      <w:r>
        <w:rPr>
          <w:rFonts w:hint="eastAsia"/>
          <w:sz w:val="24"/>
        </w:rPr>
        <w:t>unsqueeze</w:t>
      </w:r>
      <w:proofErr w:type="spellEnd"/>
      <w:r>
        <w:rPr>
          <w:rFonts w:hint="eastAsia"/>
          <w:sz w:val="24"/>
        </w:rPr>
        <w:t>对数据进行扩维、将图片数据放到实例化好的网络里进行测试、最后通过</w:t>
      </w:r>
      <w:proofErr w:type="spellStart"/>
      <w:r>
        <w:rPr>
          <w:rFonts w:hint="eastAsia"/>
          <w:sz w:val="24"/>
        </w:rPr>
        <w:t>save_image</w:t>
      </w:r>
      <w:proofErr w:type="spellEnd"/>
      <w:r>
        <w:rPr>
          <w:rFonts w:hint="eastAsia"/>
          <w:sz w:val="24"/>
        </w:rPr>
        <w:t>函数保存测试的结果。</w:t>
      </w:r>
    </w:p>
    <w:p w14:paraId="3AE439BE" w14:textId="77777777" w:rsidR="00CC2512" w:rsidRDefault="00705C2B">
      <w:pPr>
        <w:pStyle w:val="3"/>
        <w:ind w:firstLineChars="200" w:firstLine="643"/>
        <w:rPr>
          <w:rFonts w:ascii="Times New Roman" w:hAnsi="Times New Roman"/>
        </w:rPr>
      </w:pPr>
      <w:bookmarkStart w:id="197" w:name="_Toc18185"/>
      <w:r>
        <w:rPr>
          <w:rFonts w:ascii="Times New Roman" w:hAnsi="Times New Roman" w:hint="eastAsia"/>
        </w:rPr>
        <w:t>5.2.6</w:t>
      </w:r>
      <w:r>
        <w:rPr>
          <w:rFonts w:ascii="Times New Roman" w:hAnsi="Times New Roman" w:hint="eastAsia"/>
        </w:rPr>
        <w:t>算法分割结果</w:t>
      </w:r>
      <w:bookmarkEnd w:id="197"/>
    </w:p>
    <w:p w14:paraId="60880730" w14:textId="77777777" w:rsidR="00CC2512" w:rsidRDefault="00CC2512"/>
    <w:p w14:paraId="5D889C1F" w14:textId="77777777" w:rsidR="00CC2512" w:rsidRDefault="00705C2B">
      <w:pPr>
        <w:jc w:val="center"/>
      </w:pPr>
      <w:r>
        <w:rPr>
          <w:noProof/>
        </w:rPr>
        <w:lastRenderedPageBreak/>
        <w:drawing>
          <wp:inline distT="0" distB="0" distL="114300" distR="114300" wp14:anchorId="410A6F7D" wp14:editId="4863DAC3">
            <wp:extent cx="2981960" cy="2963545"/>
            <wp:effectExtent l="0" t="0" r="8890" b="8255"/>
            <wp:docPr id="10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2"/>
                    <pic:cNvPicPr>
                      <a:picLocks noChangeAspect="1"/>
                    </pic:cNvPicPr>
                  </pic:nvPicPr>
                  <pic:blipFill>
                    <a:blip r:embed="rId190"/>
                    <a:stretch>
                      <a:fillRect/>
                    </a:stretch>
                  </pic:blipFill>
                  <pic:spPr>
                    <a:xfrm>
                      <a:off x="0" y="0"/>
                      <a:ext cx="2981960" cy="2963545"/>
                    </a:xfrm>
                    <a:prstGeom prst="rect">
                      <a:avLst/>
                    </a:prstGeom>
                    <a:noFill/>
                    <a:ln>
                      <a:noFill/>
                    </a:ln>
                  </pic:spPr>
                </pic:pic>
              </a:graphicData>
            </a:graphic>
          </wp:inline>
        </w:drawing>
      </w:r>
    </w:p>
    <w:p w14:paraId="5CDA2960" w14:textId="77777777" w:rsidR="00CC2512" w:rsidRDefault="00705C2B">
      <w:pPr>
        <w:jc w:val="center"/>
      </w:pPr>
      <w:r>
        <w:rPr>
          <w:rFonts w:hint="eastAsia"/>
        </w:rPr>
        <w:t>图</w:t>
      </w:r>
      <w:r>
        <w:rPr>
          <w:rFonts w:hint="eastAsia"/>
        </w:rPr>
        <w:t xml:space="preserve">5-17 </w:t>
      </w:r>
      <w:r>
        <w:rPr>
          <w:rFonts w:ascii="Times New Roman" w:hAnsi="Times New Roman"/>
          <w:szCs w:val="21"/>
        </w:rPr>
        <w:t>左心室算法标注结果</w:t>
      </w:r>
    </w:p>
    <w:p w14:paraId="38723918" w14:textId="77777777" w:rsidR="00CC2512" w:rsidRDefault="00705C2B">
      <w:pPr>
        <w:spacing w:line="360" w:lineRule="auto"/>
        <w:ind w:firstLineChars="200" w:firstLine="480"/>
      </w:pPr>
      <w:r>
        <w:rPr>
          <w:rFonts w:ascii="Times New Roman" w:hAnsi="Times New Roman"/>
          <w:sz w:val="24"/>
        </w:rPr>
        <w:t>通过</w:t>
      </w:r>
      <w:proofErr w:type="spellStart"/>
      <w:r>
        <w:rPr>
          <w:rFonts w:ascii="Times New Roman" w:hAnsi="Times New Roman"/>
          <w:sz w:val="24"/>
        </w:rPr>
        <w:t>Unet</w:t>
      </w:r>
      <w:proofErr w:type="spellEnd"/>
      <w:r>
        <w:rPr>
          <w:rFonts w:ascii="Times New Roman" w:hAnsi="Times New Roman"/>
          <w:sz w:val="24"/>
        </w:rPr>
        <w:t>算法标注的</w:t>
      </w:r>
      <w:r>
        <w:rPr>
          <w:rFonts w:ascii="Times New Roman" w:hAnsi="Times New Roman" w:hint="eastAsia"/>
          <w:sz w:val="24"/>
        </w:rPr>
        <w:t>部分</w:t>
      </w:r>
      <w:r>
        <w:rPr>
          <w:rFonts w:ascii="Times New Roman" w:hAnsi="Times New Roman"/>
          <w:sz w:val="24"/>
        </w:rPr>
        <w:t>左心室的结果如图</w:t>
      </w:r>
      <w:r>
        <w:rPr>
          <w:rFonts w:ascii="Times New Roman" w:hAnsi="Times New Roman" w:hint="eastAsia"/>
          <w:sz w:val="24"/>
        </w:rPr>
        <w:t>5-17</w:t>
      </w:r>
      <w:r>
        <w:rPr>
          <w:rFonts w:ascii="Times New Roman" w:hAnsi="Times New Roman"/>
          <w:sz w:val="24"/>
        </w:rPr>
        <w:t>所示。</w:t>
      </w:r>
    </w:p>
    <w:p w14:paraId="110512CE" w14:textId="77777777" w:rsidR="00CC2512" w:rsidRDefault="00705C2B">
      <w:pPr>
        <w:pStyle w:val="3"/>
        <w:ind w:firstLineChars="200" w:firstLine="643"/>
        <w:rPr>
          <w:rFonts w:ascii="Times New Roman" w:hAnsi="Times New Roman"/>
        </w:rPr>
      </w:pPr>
      <w:bookmarkStart w:id="198" w:name="_Toc16099"/>
      <w:r>
        <w:rPr>
          <w:rFonts w:ascii="Times New Roman" w:hAnsi="Times New Roman" w:hint="eastAsia"/>
        </w:rPr>
        <w:t>5.2.7</w:t>
      </w:r>
      <w:r>
        <w:rPr>
          <w:rFonts w:ascii="Times New Roman" w:hAnsi="Times New Roman" w:hint="eastAsia"/>
        </w:rPr>
        <w:t>评价指标的</w:t>
      </w:r>
      <w:r>
        <w:rPr>
          <w:rFonts w:ascii="Times New Roman" w:hAnsi="Times New Roman" w:hint="eastAsia"/>
        </w:rPr>
        <w:t>Python</w:t>
      </w:r>
      <w:r>
        <w:rPr>
          <w:rFonts w:ascii="Times New Roman" w:hAnsi="Times New Roman" w:hint="eastAsia"/>
        </w:rPr>
        <w:t>实现</w:t>
      </w:r>
      <w:bookmarkEnd w:id="198"/>
    </w:p>
    <w:p w14:paraId="0AAF2E73" w14:textId="77777777" w:rsidR="00CC2512" w:rsidRDefault="00705C2B">
      <w:pPr>
        <w:spacing w:line="360" w:lineRule="auto"/>
        <w:ind w:firstLineChars="200" w:firstLine="480"/>
        <w:rPr>
          <w:rFonts w:ascii="Times New Roman" w:hAnsi="Times New Roman"/>
        </w:rPr>
      </w:pPr>
      <w:r>
        <w:rPr>
          <w:rFonts w:ascii="Times New Roman" w:hAnsi="Times New Roman"/>
          <w:sz w:val="24"/>
        </w:rPr>
        <w:t>实现过程同</w:t>
      </w:r>
      <w:r>
        <w:rPr>
          <w:rFonts w:ascii="Times New Roman" w:hAnsi="Times New Roman"/>
          <w:sz w:val="24"/>
        </w:rPr>
        <w:t>4.1.8</w:t>
      </w:r>
      <w:r>
        <w:rPr>
          <w:rFonts w:ascii="Times New Roman" w:hAnsi="Times New Roman"/>
          <w:sz w:val="24"/>
        </w:rPr>
        <w:t>，</w:t>
      </w:r>
      <w:r>
        <w:rPr>
          <w:rFonts w:ascii="Times New Roman" w:hAnsi="Times New Roman" w:hint="eastAsia"/>
          <w:sz w:val="24"/>
        </w:rPr>
        <w:t>点此</w:t>
      </w:r>
      <w:r>
        <w:rPr>
          <w:rFonts w:ascii="Times New Roman" w:hAnsi="Times New Roman"/>
          <w:sz w:val="24"/>
        </w:rPr>
        <w:t>翻看</w:t>
      </w:r>
      <w:hyperlink w:anchor="_4.1.8评价指标的Python实现" w:history="1">
        <w:r>
          <w:rPr>
            <w:rStyle w:val="ac"/>
            <w:rFonts w:ascii="Times New Roman" w:hAnsi="Times New Roman"/>
            <w:sz w:val="24"/>
          </w:rPr>
          <w:t>4.1.8</w:t>
        </w:r>
      </w:hyperlink>
      <w:r>
        <w:rPr>
          <w:rFonts w:ascii="Times New Roman" w:hAnsi="Times New Roman" w:hint="eastAsia"/>
          <w:sz w:val="24"/>
        </w:rPr>
        <w:t>。</w:t>
      </w:r>
    </w:p>
    <w:p w14:paraId="7D959B6F" w14:textId="77777777" w:rsidR="00CC2512" w:rsidRDefault="00705C2B">
      <w:pPr>
        <w:pStyle w:val="3"/>
        <w:ind w:firstLineChars="200" w:firstLine="643"/>
        <w:rPr>
          <w:rFonts w:ascii="Times New Roman" w:hAnsi="Times New Roman"/>
        </w:rPr>
      </w:pPr>
      <w:bookmarkStart w:id="199" w:name="_Toc15716"/>
      <w:r>
        <w:rPr>
          <w:rFonts w:ascii="Times New Roman" w:hAnsi="Times New Roman" w:hint="eastAsia"/>
        </w:rPr>
        <w:t>5.2.8</w:t>
      </w:r>
      <w:r>
        <w:rPr>
          <w:rFonts w:ascii="Times New Roman" w:hAnsi="Times New Roman" w:hint="eastAsia"/>
        </w:rPr>
        <w:t>评价指标计算分析</w:t>
      </w:r>
      <w:bookmarkEnd w:id="199"/>
    </w:p>
    <w:p w14:paraId="6F78F139" w14:textId="77777777" w:rsidR="00CC2512" w:rsidRDefault="00705C2B">
      <w:pPr>
        <w:jc w:val="center"/>
      </w:pPr>
      <w:r>
        <w:rPr>
          <w:rFonts w:hint="eastAsia"/>
          <w:noProof/>
        </w:rPr>
        <w:drawing>
          <wp:inline distT="0" distB="0" distL="114300" distR="114300" wp14:anchorId="39CC4834" wp14:editId="6CFAB2CD">
            <wp:extent cx="2412365" cy="1934845"/>
            <wp:effectExtent l="0" t="0" r="6985" b="8255"/>
            <wp:docPr id="156" name="图片 156" descr="D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Dice"/>
                    <pic:cNvPicPr>
                      <a:picLocks noChangeAspect="1"/>
                    </pic:cNvPicPr>
                  </pic:nvPicPr>
                  <pic:blipFill>
                    <a:blip r:embed="rId191"/>
                    <a:stretch>
                      <a:fillRect/>
                    </a:stretch>
                  </pic:blipFill>
                  <pic:spPr>
                    <a:xfrm>
                      <a:off x="0" y="0"/>
                      <a:ext cx="2412365" cy="1934845"/>
                    </a:xfrm>
                    <a:prstGeom prst="rect">
                      <a:avLst/>
                    </a:prstGeom>
                  </pic:spPr>
                </pic:pic>
              </a:graphicData>
            </a:graphic>
          </wp:inline>
        </w:drawing>
      </w:r>
      <w:r>
        <w:rPr>
          <w:rFonts w:hint="eastAsia"/>
          <w:noProof/>
        </w:rPr>
        <w:drawing>
          <wp:inline distT="0" distB="0" distL="114300" distR="114300" wp14:anchorId="68AA605A" wp14:editId="6B3F3C87">
            <wp:extent cx="2370455" cy="1901190"/>
            <wp:effectExtent l="0" t="0" r="10795" b="3810"/>
            <wp:docPr id="155" name="图片 155" descr="I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IOU"/>
                    <pic:cNvPicPr>
                      <a:picLocks noChangeAspect="1"/>
                    </pic:cNvPicPr>
                  </pic:nvPicPr>
                  <pic:blipFill>
                    <a:blip r:embed="rId192"/>
                    <a:stretch>
                      <a:fillRect/>
                    </a:stretch>
                  </pic:blipFill>
                  <pic:spPr>
                    <a:xfrm>
                      <a:off x="0" y="0"/>
                      <a:ext cx="2370455" cy="1901190"/>
                    </a:xfrm>
                    <a:prstGeom prst="rect">
                      <a:avLst/>
                    </a:prstGeom>
                  </pic:spPr>
                </pic:pic>
              </a:graphicData>
            </a:graphic>
          </wp:inline>
        </w:drawing>
      </w:r>
    </w:p>
    <w:p w14:paraId="0DCB1A4F" w14:textId="77777777" w:rsidR="00CC2512" w:rsidRDefault="00705C2B">
      <w:pPr>
        <w:jc w:val="center"/>
        <w:rPr>
          <w:rFonts w:ascii="Times New Roman" w:hAnsi="Times New Roman"/>
        </w:rPr>
      </w:pPr>
      <w:r>
        <w:rPr>
          <w:rFonts w:ascii="Times New Roman" w:hAnsi="Times New Roman"/>
        </w:rPr>
        <w:t>（</w:t>
      </w:r>
      <w:r>
        <w:rPr>
          <w:rFonts w:ascii="Times New Roman" w:hAnsi="Times New Roman"/>
        </w:rPr>
        <w:t>a</w:t>
      </w:r>
      <w:r>
        <w:rPr>
          <w:rFonts w:ascii="Times New Roman" w:hAnsi="Times New Roman"/>
        </w:rPr>
        <w:t>）算法标注的</w:t>
      </w:r>
      <w:r>
        <w:rPr>
          <w:rFonts w:ascii="Times New Roman" w:hAnsi="Times New Roman"/>
        </w:rPr>
        <w:t xml:space="preserve">Dice                 </w:t>
      </w:r>
      <w:r>
        <w:rPr>
          <w:rFonts w:ascii="Times New Roman" w:hAnsi="Times New Roman"/>
        </w:rPr>
        <w:t>（</w:t>
      </w:r>
      <w:r>
        <w:rPr>
          <w:rFonts w:ascii="Times New Roman" w:hAnsi="Times New Roman"/>
        </w:rPr>
        <w:t>b</w:t>
      </w:r>
      <w:r>
        <w:rPr>
          <w:rFonts w:ascii="Times New Roman" w:hAnsi="Times New Roman"/>
        </w:rPr>
        <w:t>）算法标注的</w:t>
      </w:r>
      <w:r>
        <w:rPr>
          <w:rFonts w:ascii="Times New Roman" w:hAnsi="Times New Roman"/>
        </w:rPr>
        <w:t>PPV</w:t>
      </w:r>
    </w:p>
    <w:p w14:paraId="43BD1341" w14:textId="77777777" w:rsidR="00CC2512" w:rsidRDefault="00705C2B">
      <w:pPr>
        <w:jc w:val="center"/>
      </w:pPr>
      <w:r>
        <w:rPr>
          <w:rFonts w:hint="eastAsia"/>
          <w:noProof/>
        </w:rPr>
        <w:lastRenderedPageBreak/>
        <w:drawing>
          <wp:inline distT="0" distB="0" distL="114300" distR="114300" wp14:anchorId="7401ED18" wp14:editId="08F19AD9">
            <wp:extent cx="2390140" cy="1917065"/>
            <wp:effectExtent l="0" t="0" r="10160" b="6985"/>
            <wp:docPr id="154" name="图片 154" descr="PP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PPV"/>
                    <pic:cNvPicPr>
                      <a:picLocks noChangeAspect="1"/>
                    </pic:cNvPicPr>
                  </pic:nvPicPr>
                  <pic:blipFill>
                    <a:blip r:embed="rId193"/>
                    <a:stretch>
                      <a:fillRect/>
                    </a:stretch>
                  </pic:blipFill>
                  <pic:spPr>
                    <a:xfrm>
                      <a:off x="0" y="0"/>
                      <a:ext cx="2390140" cy="1917065"/>
                    </a:xfrm>
                    <a:prstGeom prst="rect">
                      <a:avLst/>
                    </a:prstGeom>
                  </pic:spPr>
                </pic:pic>
              </a:graphicData>
            </a:graphic>
          </wp:inline>
        </w:drawing>
      </w:r>
      <w:r>
        <w:rPr>
          <w:rFonts w:hint="eastAsia"/>
          <w:noProof/>
        </w:rPr>
        <w:drawing>
          <wp:inline distT="0" distB="0" distL="114300" distR="114300" wp14:anchorId="37CE2450" wp14:editId="7A53F4B7">
            <wp:extent cx="2381885" cy="1907540"/>
            <wp:effectExtent l="0" t="0" r="18415" b="16510"/>
            <wp:docPr id="157" name="图片 157" descr="Sensi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Sensitivity"/>
                    <pic:cNvPicPr>
                      <a:picLocks noChangeAspect="1"/>
                    </pic:cNvPicPr>
                  </pic:nvPicPr>
                  <pic:blipFill>
                    <a:blip r:embed="rId194"/>
                    <a:stretch>
                      <a:fillRect/>
                    </a:stretch>
                  </pic:blipFill>
                  <pic:spPr>
                    <a:xfrm>
                      <a:off x="0" y="0"/>
                      <a:ext cx="2381885" cy="1907540"/>
                    </a:xfrm>
                    <a:prstGeom prst="rect">
                      <a:avLst/>
                    </a:prstGeom>
                  </pic:spPr>
                </pic:pic>
              </a:graphicData>
            </a:graphic>
          </wp:inline>
        </w:drawing>
      </w:r>
    </w:p>
    <w:p w14:paraId="47987430" w14:textId="77777777" w:rsidR="00CC2512" w:rsidRDefault="00705C2B">
      <w:pPr>
        <w:numPr>
          <w:ilvl w:val="0"/>
          <w:numId w:val="19"/>
        </w:numPr>
        <w:jc w:val="center"/>
        <w:rPr>
          <w:rFonts w:ascii="Times New Roman" w:hAnsi="Times New Roman"/>
        </w:rPr>
      </w:pPr>
      <w:r>
        <w:rPr>
          <w:rFonts w:ascii="Times New Roman" w:hAnsi="Times New Roman"/>
        </w:rPr>
        <w:t>算法标注的</w:t>
      </w:r>
      <w:r>
        <w:rPr>
          <w:rFonts w:ascii="Times New Roman" w:hAnsi="Times New Roman"/>
        </w:rPr>
        <w:t xml:space="preserve">IOU               </w:t>
      </w:r>
      <w:r>
        <w:rPr>
          <w:rFonts w:ascii="Times New Roman" w:hAnsi="Times New Roman"/>
        </w:rPr>
        <w:t>（</w:t>
      </w:r>
      <w:r>
        <w:rPr>
          <w:rFonts w:ascii="Times New Roman" w:hAnsi="Times New Roman"/>
        </w:rPr>
        <w:t>d</w:t>
      </w:r>
      <w:r>
        <w:rPr>
          <w:rFonts w:ascii="Times New Roman" w:hAnsi="Times New Roman"/>
        </w:rPr>
        <w:t>）算法标注的</w:t>
      </w:r>
      <w:r>
        <w:rPr>
          <w:rFonts w:ascii="Times New Roman" w:hAnsi="Times New Roman"/>
        </w:rPr>
        <w:t>Sensitivity</w:t>
      </w:r>
    </w:p>
    <w:p w14:paraId="3EAE2B88" w14:textId="77777777" w:rsidR="00CC2512" w:rsidRDefault="00705C2B">
      <w:pPr>
        <w:jc w:val="center"/>
        <w:rPr>
          <w:rFonts w:ascii="Times New Roman" w:hAnsi="Times New Roman"/>
        </w:rPr>
      </w:pPr>
      <w:r>
        <w:rPr>
          <w:rFonts w:ascii="Times New Roman" w:hAnsi="Times New Roman"/>
          <w:bCs/>
        </w:rPr>
        <w:t>图</w:t>
      </w:r>
      <w:r>
        <w:rPr>
          <w:rFonts w:ascii="Times New Roman" w:hAnsi="Times New Roman" w:hint="eastAsia"/>
          <w:bCs/>
        </w:rPr>
        <w:t>5-18</w:t>
      </w:r>
      <w:r>
        <w:rPr>
          <w:rFonts w:ascii="Times New Roman" w:hAnsi="Times New Roman"/>
          <w:bCs/>
        </w:rPr>
        <w:t>算法分割评价指标结果</w:t>
      </w:r>
    </w:p>
    <w:p w14:paraId="3AC8CEEF" w14:textId="77777777" w:rsidR="00CC2512" w:rsidRDefault="00705C2B">
      <w:pPr>
        <w:spacing w:line="360" w:lineRule="auto"/>
        <w:ind w:firstLineChars="200" w:firstLine="480"/>
        <w:rPr>
          <w:rFonts w:ascii="Times New Roman" w:hAnsi="Times New Roman"/>
          <w:sz w:val="24"/>
        </w:rPr>
      </w:pPr>
      <w:r>
        <w:rPr>
          <w:rFonts w:ascii="Times New Roman" w:hAnsi="Times New Roman"/>
          <w:sz w:val="24"/>
        </w:rPr>
        <w:t>将算法分割的结果图像与专家标注的图像对比并计算</w:t>
      </w:r>
      <w:r>
        <w:rPr>
          <w:rFonts w:ascii="Times New Roman" w:hAnsi="Times New Roman"/>
          <w:sz w:val="24"/>
        </w:rPr>
        <w:t>Dice</w:t>
      </w:r>
      <w:r>
        <w:rPr>
          <w:rFonts w:ascii="Times New Roman" w:hAnsi="Times New Roman"/>
          <w:sz w:val="24"/>
        </w:rPr>
        <w:t>、</w:t>
      </w:r>
      <w:r>
        <w:rPr>
          <w:rFonts w:ascii="Times New Roman" w:hAnsi="Times New Roman"/>
          <w:sz w:val="24"/>
        </w:rPr>
        <w:t>IOU</w:t>
      </w:r>
      <w:r>
        <w:rPr>
          <w:rFonts w:ascii="Times New Roman" w:hAnsi="Times New Roman"/>
          <w:sz w:val="24"/>
        </w:rPr>
        <w:t>、</w:t>
      </w:r>
      <w:r>
        <w:rPr>
          <w:rFonts w:ascii="Times New Roman" w:hAnsi="Times New Roman"/>
          <w:sz w:val="24"/>
        </w:rPr>
        <w:t>PPV</w:t>
      </w:r>
      <w:r>
        <w:rPr>
          <w:rFonts w:ascii="Times New Roman" w:hAnsi="Times New Roman"/>
          <w:sz w:val="24"/>
        </w:rPr>
        <w:t>、</w:t>
      </w:r>
      <w:r>
        <w:rPr>
          <w:rFonts w:ascii="Times New Roman" w:hAnsi="Times New Roman"/>
          <w:sz w:val="24"/>
        </w:rPr>
        <w:t>Sensitivity</w:t>
      </w:r>
      <w:r>
        <w:rPr>
          <w:rFonts w:ascii="Times New Roman" w:hAnsi="Times New Roman"/>
          <w:sz w:val="24"/>
        </w:rPr>
        <w:t>指标。如图</w:t>
      </w:r>
      <w:r>
        <w:rPr>
          <w:rFonts w:ascii="Times New Roman" w:hAnsi="Times New Roman" w:hint="eastAsia"/>
          <w:sz w:val="24"/>
        </w:rPr>
        <w:t>5-18</w:t>
      </w:r>
      <w:r>
        <w:rPr>
          <w:rFonts w:ascii="Times New Roman" w:hAnsi="Times New Roman"/>
          <w:sz w:val="24"/>
        </w:rPr>
        <w:t>（</w:t>
      </w:r>
      <w:r>
        <w:rPr>
          <w:rFonts w:ascii="Times New Roman" w:hAnsi="Times New Roman"/>
          <w:sz w:val="24"/>
        </w:rPr>
        <w:t>a</w:t>
      </w:r>
      <w:r>
        <w:rPr>
          <w:rFonts w:ascii="Times New Roman" w:hAnsi="Times New Roman"/>
          <w:sz w:val="24"/>
        </w:rPr>
        <w:t>）、</w:t>
      </w:r>
      <w:r>
        <w:rPr>
          <w:rFonts w:ascii="Times New Roman" w:hAnsi="Times New Roman" w:hint="eastAsia"/>
          <w:sz w:val="24"/>
        </w:rPr>
        <w:t>5-18</w:t>
      </w:r>
      <w:r>
        <w:rPr>
          <w:rFonts w:ascii="Times New Roman" w:hAnsi="Times New Roman"/>
          <w:sz w:val="24"/>
        </w:rPr>
        <w:t>（</w:t>
      </w:r>
      <w:r>
        <w:rPr>
          <w:rFonts w:ascii="Times New Roman" w:hAnsi="Times New Roman"/>
          <w:sz w:val="24"/>
        </w:rPr>
        <w:t>b</w:t>
      </w:r>
      <w:r>
        <w:rPr>
          <w:rFonts w:ascii="Times New Roman" w:hAnsi="Times New Roman"/>
          <w:sz w:val="24"/>
        </w:rPr>
        <w:t>）、</w:t>
      </w:r>
      <w:r>
        <w:rPr>
          <w:rFonts w:ascii="Times New Roman" w:hAnsi="Times New Roman" w:hint="eastAsia"/>
          <w:sz w:val="24"/>
        </w:rPr>
        <w:t>5-18</w:t>
      </w:r>
      <w:r>
        <w:rPr>
          <w:rFonts w:ascii="Times New Roman" w:hAnsi="Times New Roman"/>
          <w:sz w:val="24"/>
        </w:rPr>
        <w:t>（</w:t>
      </w:r>
      <w:r>
        <w:rPr>
          <w:rFonts w:ascii="Times New Roman" w:hAnsi="Times New Roman"/>
          <w:sz w:val="24"/>
        </w:rPr>
        <w:t>c</w:t>
      </w:r>
      <w:r>
        <w:rPr>
          <w:rFonts w:ascii="Times New Roman" w:hAnsi="Times New Roman"/>
          <w:sz w:val="24"/>
        </w:rPr>
        <w:t>）、</w:t>
      </w:r>
      <w:r>
        <w:rPr>
          <w:rFonts w:ascii="Times New Roman" w:hAnsi="Times New Roman" w:hint="eastAsia"/>
          <w:sz w:val="24"/>
        </w:rPr>
        <w:t>5-18</w:t>
      </w:r>
      <w:r>
        <w:rPr>
          <w:rFonts w:ascii="Times New Roman" w:hAnsi="Times New Roman"/>
          <w:sz w:val="24"/>
        </w:rPr>
        <w:t>（</w:t>
      </w:r>
      <w:r>
        <w:rPr>
          <w:rFonts w:ascii="Times New Roman" w:hAnsi="Times New Roman"/>
          <w:sz w:val="24"/>
        </w:rPr>
        <w:t>d</w:t>
      </w:r>
      <w:r>
        <w:rPr>
          <w:rFonts w:ascii="Times New Roman" w:hAnsi="Times New Roman"/>
          <w:sz w:val="24"/>
        </w:rPr>
        <w:t>）所示，可以明显看出算法分割的结果</w:t>
      </w:r>
      <w:r>
        <w:rPr>
          <w:rFonts w:ascii="Times New Roman" w:hAnsi="Times New Roman" w:hint="eastAsia"/>
          <w:sz w:val="24"/>
        </w:rPr>
        <w:t>部分</w:t>
      </w:r>
      <w:r>
        <w:rPr>
          <w:rFonts w:ascii="Times New Roman" w:hAnsi="Times New Roman"/>
          <w:sz w:val="24"/>
        </w:rPr>
        <w:t>优于手动分割。</w:t>
      </w:r>
      <w:r>
        <w:rPr>
          <w:rFonts w:ascii="Times New Roman" w:hAnsi="Times New Roman" w:hint="eastAsia"/>
          <w:sz w:val="24"/>
        </w:rPr>
        <w:t>但是由于训练时间和训练集大小问题分割结果还有缺陷。相信随着算法的发展，算法预测结果的精确度会不断提高总有一天可以代替医生手动标注的工作，从而让医生将更多的时间和精力投入到诊断和治疗中。</w:t>
      </w:r>
    </w:p>
    <w:p w14:paraId="44B76816" w14:textId="77777777" w:rsidR="00CC2512" w:rsidRDefault="00705C2B">
      <w:pPr>
        <w:rPr>
          <w:rFonts w:ascii="Times New Roman" w:hAnsi="Times New Roman"/>
          <w:sz w:val="24"/>
        </w:rPr>
      </w:pPr>
      <w:r>
        <w:rPr>
          <w:rFonts w:ascii="Times New Roman" w:hAnsi="Times New Roman" w:hint="eastAsia"/>
          <w:sz w:val="24"/>
        </w:rPr>
        <w:br w:type="page"/>
      </w:r>
    </w:p>
    <w:p w14:paraId="4B20F5D9" w14:textId="77777777" w:rsidR="00CC2512" w:rsidRDefault="00705C2B">
      <w:pPr>
        <w:jc w:val="center"/>
        <w:outlineLvl w:val="0"/>
        <w:rPr>
          <w:rStyle w:val="10"/>
          <w:rFonts w:ascii="Times New Roman" w:hAnsi="Times New Roman"/>
        </w:rPr>
      </w:pPr>
      <w:bookmarkStart w:id="200" w:name="_Toc7656"/>
      <w:r>
        <w:rPr>
          <w:rStyle w:val="10"/>
          <w:rFonts w:ascii="Times New Roman" w:hAnsi="Times New Roman" w:hint="eastAsia"/>
        </w:rPr>
        <w:lastRenderedPageBreak/>
        <w:t>参考文献</w:t>
      </w:r>
      <w:bookmarkEnd w:id="200"/>
    </w:p>
    <w:p w14:paraId="4A846836" w14:textId="77777777" w:rsidR="00CC2512" w:rsidRDefault="00CC2512">
      <w:pPr>
        <w:rPr>
          <w:rStyle w:val="10"/>
          <w:rFonts w:ascii="Times New Roman" w:hAnsi="Times New Roman"/>
        </w:rPr>
      </w:pPr>
    </w:p>
    <w:p w14:paraId="549ECC6A" w14:textId="77777777" w:rsidR="00CC2512" w:rsidRDefault="00705C2B">
      <w:pPr>
        <w:rPr>
          <w:rFonts w:ascii="Times New Roman" w:hAnsi="Times New Roman"/>
          <w:szCs w:val="21"/>
        </w:rPr>
      </w:pPr>
      <w:r>
        <w:rPr>
          <w:rFonts w:ascii="Times New Roman" w:hAnsi="Times New Roman"/>
          <w:szCs w:val="21"/>
        </w:rPr>
        <w:t xml:space="preserve">[1] </w:t>
      </w:r>
      <w:proofErr w:type="gramStart"/>
      <w:r>
        <w:rPr>
          <w:rFonts w:ascii="Times New Roman" w:hAnsi="Times New Roman"/>
          <w:szCs w:val="21"/>
        </w:rPr>
        <w:t>Cardiovascular diseases</w:t>
      </w:r>
      <w:proofErr w:type="gramEnd"/>
      <w:r>
        <w:rPr>
          <w:rFonts w:ascii="Times New Roman" w:hAnsi="Times New Roman"/>
          <w:szCs w:val="21"/>
        </w:rPr>
        <w:t xml:space="preserve"> (CVDs) (Fact sheet </w:t>
      </w:r>
      <w:r>
        <w:rPr>
          <w:rFonts w:ascii="Times New Roman" w:hAnsi="Times New Roman"/>
          <w:szCs w:val="21"/>
        </w:rPr>
        <w:t>no.317) [R]. World Health Organization.2015.</w:t>
      </w:r>
    </w:p>
    <w:p w14:paraId="6B14CE74" w14:textId="77777777" w:rsidR="00CC2512" w:rsidRDefault="00705C2B">
      <w:pPr>
        <w:rPr>
          <w:rFonts w:ascii="Times New Roman" w:hAnsi="Times New Roman"/>
          <w:szCs w:val="21"/>
        </w:rPr>
      </w:pPr>
      <w:r>
        <w:rPr>
          <w:rFonts w:ascii="Times New Roman" w:hAnsi="Times New Roman"/>
          <w:szCs w:val="21"/>
        </w:rPr>
        <w:t xml:space="preserve">  [Online</w:t>
      </w:r>
      <w:proofErr w:type="gramStart"/>
      <w:r>
        <w:rPr>
          <w:rFonts w:ascii="Times New Roman" w:hAnsi="Times New Roman"/>
          <w:szCs w:val="21"/>
        </w:rPr>
        <w:t>].Available</w:t>
      </w:r>
      <w:proofErr w:type="gramEnd"/>
      <w:r>
        <w:rPr>
          <w:rFonts w:ascii="Times New Roman" w:hAnsi="Times New Roman"/>
          <w:szCs w:val="21"/>
        </w:rPr>
        <w:t>:http://www.who.int/mediacentre/factsheets/fs317/en.</w:t>
      </w:r>
    </w:p>
    <w:p w14:paraId="18413114" w14:textId="77777777" w:rsidR="00CC2512" w:rsidRDefault="00705C2B">
      <w:pPr>
        <w:rPr>
          <w:rFonts w:ascii="Times New Roman" w:hAnsi="Times New Roman"/>
          <w:szCs w:val="21"/>
        </w:rPr>
      </w:pPr>
      <w:r>
        <w:rPr>
          <w:rFonts w:ascii="Times New Roman" w:hAnsi="Times New Roman"/>
          <w:szCs w:val="21"/>
        </w:rPr>
        <w:t>[2]</w:t>
      </w:r>
      <w:r>
        <w:rPr>
          <w:rFonts w:ascii="Times New Roman" w:hAnsi="Times New Roman" w:hint="eastAsia"/>
          <w:szCs w:val="21"/>
        </w:rPr>
        <w:t xml:space="preserve"> </w:t>
      </w:r>
      <w:r>
        <w:rPr>
          <w:rFonts w:ascii="Times New Roman" w:hAnsi="Times New Roman"/>
          <w:szCs w:val="21"/>
        </w:rPr>
        <w:t>马丽媛，吴亚哲，王文，等</w:t>
      </w:r>
      <w:r>
        <w:rPr>
          <w:rFonts w:ascii="Times New Roman" w:hAnsi="Times New Roman"/>
          <w:szCs w:val="21"/>
        </w:rPr>
        <w:t>.</w:t>
      </w:r>
      <w:r>
        <w:rPr>
          <w:rFonts w:ascii="Times New Roman" w:hAnsi="Times New Roman"/>
          <w:szCs w:val="21"/>
        </w:rPr>
        <w:t>《中国心血管病报告</w:t>
      </w:r>
      <w:r>
        <w:rPr>
          <w:rFonts w:ascii="Times New Roman" w:hAnsi="Times New Roman"/>
          <w:szCs w:val="21"/>
        </w:rPr>
        <w:t>2017</w:t>
      </w:r>
      <w:r>
        <w:rPr>
          <w:rFonts w:ascii="Times New Roman" w:hAnsi="Times New Roman"/>
          <w:szCs w:val="21"/>
        </w:rPr>
        <w:t>》要点解读</w:t>
      </w:r>
      <w:r>
        <w:rPr>
          <w:rFonts w:ascii="Times New Roman" w:hAnsi="Times New Roman"/>
          <w:szCs w:val="21"/>
        </w:rPr>
        <w:t>[[J].</w:t>
      </w:r>
      <w:r>
        <w:rPr>
          <w:rFonts w:ascii="Times New Roman" w:hAnsi="Times New Roman"/>
          <w:szCs w:val="21"/>
        </w:rPr>
        <w:t>中国心血管杂志，</w:t>
      </w:r>
    </w:p>
    <w:p w14:paraId="18048656" w14:textId="77777777" w:rsidR="00CC2512" w:rsidRDefault="00705C2B">
      <w:pPr>
        <w:rPr>
          <w:rFonts w:ascii="Times New Roman" w:hAnsi="Times New Roman"/>
          <w:szCs w:val="21"/>
        </w:rPr>
      </w:pPr>
      <w:r>
        <w:rPr>
          <w:rFonts w:ascii="Times New Roman" w:hAnsi="Times New Roman"/>
          <w:szCs w:val="21"/>
        </w:rPr>
        <w:t xml:space="preserve">  2018,23(1):3-6.</w:t>
      </w:r>
    </w:p>
    <w:p w14:paraId="00A26252" w14:textId="77777777" w:rsidR="00CC2512" w:rsidRDefault="00705C2B">
      <w:pPr>
        <w:numPr>
          <w:ilvl w:val="0"/>
          <w:numId w:val="22"/>
        </w:numPr>
        <w:rPr>
          <w:rFonts w:ascii="Times New Roman" w:hAnsi="Times New Roman"/>
          <w:szCs w:val="21"/>
        </w:rPr>
      </w:pPr>
      <w:r>
        <w:rPr>
          <w:rFonts w:ascii="Times New Roman" w:hAnsi="Times New Roman"/>
          <w:szCs w:val="21"/>
        </w:rPr>
        <w:t>管秋，陈胜勇等</w:t>
      </w:r>
      <w:r>
        <w:rPr>
          <w:rFonts w:ascii="Times New Roman" w:hAnsi="Times New Roman"/>
          <w:szCs w:val="21"/>
        </w:rPr>
        <w:t>.</w:t>
      </w:r>
      <w:r>
        <w:rPr>
          <w:rFonts w:ascii="Times New Roman" w:hAnsi="Times New Roman"/>
          <w:szCs w:val="21"/>
        </w:rPr>
        <w:t>基于医学图像的心脏建模与分析</w:t>
      </w:r>
      <w:r>
        <w:rPr>
          <w:rFonts w:ascii="Times New Roman" w:hAnsi="Times New Roman" w:hint="eastAsia"/>
          <w:szCs w:val="21"/>
        </w:rPr>
        <w:t>[</w:t>
      </w:r>
      <w:r>
        <w:rPr>
          <w:rFonts w:ascii="Times New Roman" w:hAnsi="Times New Roman"/>
          <w:szCs w:val="21"/>
        </w:rPr>
        <w:t>M</w:t>
      </w:r>
      <w:r>
        <w:rPr>
          <w:rFonts w:ascii="Times New Roman" w:hAnsi="Times New Roman" w:hint="eastAsia"/>
          <w:szCs w:val="21"/>
        </w:rPr>
        <w:t>]</w:t>
      </w:r>
      <w:r>
        <w:rPr>
          <w:rFonts w:ascii="Times New Roman" w:hAnsi="Times New Roman"/>
          <w:szCs w:val="21"/>
        </w:rPr>
        <w:t>.</w:t>
      </w:r>
      <w:r>
        <w:rPr>
          <w:rFonts w:ascii="Times New Roman" w:hAnsi="Times New Roman"/>
          <w:szCs w:val="21"/>
        </w:rPr>
        <w:t>北京</w:t>
      </w:r>
      <w:r>
        <w:rPr>
          <w:rFonts w:ascii="Times New Roman" w:hAnsi="Times New Roman"/>
          <w:szCs w:val="21"/>
        </w:rPr>
        <w:t>:</w:t>
      </w:r>
      <w:r>
        <w:rPr>
          <w:rFonts w:ascii="Times New Roman" w:hAnsi="Times New Roman"/>
          <w:szCs w:val="21"/>
        </w:rPr>
        <w:t>科学出版社</w:t>
      </w:r>
      <w:r>
        <w:rPr>
          <w:rFonts w:ascii="Times New Roman" w:hAnsi="Times New Roman"/>
          <w:szCs w:val="21"/>
        </w:rPr>
        <w:t>.2010.</w:t>
      </w:r>
    </w:p>
    <w:p w14:paraId="70A2856E" w14:textId="77777777" w:rsidR="00CC2512" w:rsidRDefault="00705C2B">
      <w:pPr>
        <w:numPr>
          <w:ilvl w:val="0"/>
          <w:numId w:val="22"/>
        </w:numPr>
        <w:rPr>
          <w:rFonts w:ascii="Times New Roman" w:hAnsi="Times New Roman"/>
          <w:szCs w:val="21"/>
        </w:rPr>
      </w:pPr>
      <w:proofErr w:type="spellStart"/>
      <w:r>
        <w:rPr>
          <w:rFonts w:ascii="Times New Roman" w:hAnsi="Times New Roman"/>
          <w:szCs w:val="21"/>
        </w:rPr>
        <w:t>Minaee</w:t>
      </w:r>
      <w:proofErr w:type="spellEnd"/>
      <w:r>
        <w:rPr>
          <w:rFonts w:ascii="Times New Roman" w:hAnsi="Times New Roman"/>
          <w:szCs w:val="21"/>
        </w:rPr>
        <w:t xml:space="preserve"> </w:t>
      </w:r>
      <w:proofErr w:type="gramStart"/>
      <w:r>
        <w:rPr>
          <w:rFonts w:ascii="Times New Roman" w:hAnsi="Times New Roman"/>
          <w:szCs w:val="21"/>
        </w:rPr>
        <w:t>S ,</w:t>
      </w:r>
      <w:proofErr w:type="gramEnd"/>
      <w:r>
        <w:rPr>
          <w:rFonts w:ascii="Times New Roman" w:hAnsi="Times New Roman"/>
          <w:szCs w:val="21"/>
        </w:rPr>
        <w:t xml:space="preserve">  </w:t>
      </w:r>
      <w:proofErr w:type="spellStart"/>
      <w:r>
        <w:rPr>
          <w:rFonts w:ascii="Times New Roman" w:hAnsi="Times New Roman"/>
          <w:szCs w:val="21"/>
        </w:rPr>
        <w:t>Boykov</w:t>
      </w:r>
      <w:proofErr w:type="spellEnd"/>
      <w:r>
        <w:rPr>
          <w:rFonts w:ascii="Times New Roman" w:hAnsi="Times New Roman"/>
          <w:szCs w:val="21"/>
        </w:rPr>
        <w:t xml:space="preserve"> Y ,  </w:t>
      </w:r>
      <w:proofErr w:type="spellStart"/>
      <w:r>
        <w:rPr>
          <w:rFonts w:ascii="Times New Roman" w:hAnsi="Times New Roman"/>
          <w:szCs w:val="21"/>
        </w:rPr>
        <w:t>Porikl</w:t>
      </w:r>
      <w:r>
        <w:rPr>
          <w:rFonts w:ascii="Times New Roman" w:hAnsi="Times New Roman"/>
          <w:szCs w:val="21"/>
        </w:rPr>
        <w:t>i</w:t>
      </w:r>
      <w:proofErr w:type="spellEnd"/>
      <w:r>
        <w:rPr>
          <w:rFonts w:ascii="Times New Roman" w:hAnsi="Times New Roman"/>
          <w:szCs w:val="21"/>
        </w:rPr>
        <w:t xml:space="preserve"> F , et al. Image Segmentation Using Deep Learning: A Survey[J].  2020.</w:t>
      </w:r>
    </w:p>
    <w:p w14:paraId="25E5BC28" w14:textId="77777777" w:rsidR="00CC2512" w:rsidRDefault="00705C2B">
      <w:pPr>
        <w:numPr>
          <w:ilvl w:val="0"/>
          <w:numId w:val="22"/>
        </w:numPr>
        <w:rPr>
          <w:rFonts w:ascii="Times New Roman" w:hAnsi="Times New Roman"/>
          <w:szCs w:val="21"/>
        </w:rPr>
      </w:pPr>
      <w:r>
        <w:rPr>
          <w:rFonts w:ascii="Times New Roman" w:hAnsi="Times New Roman"/>
          <w:szCs w:val="21"/>
        </w:rPr>
        <w:t xml:space="preserve">A. Waibel, T. </w:t>
      </w:r>
      <w:proofErr w:type="spellStart"/>
      <w:r>
        <w:rPr>
          <w:rFonts w:ascii="Times New Roman" w:hAnsi="Times New Roman"/>
          <w:szCs w:val="21"/>
        </w:rPr>
        <w:t>Hanazawa</w:t>
      </w:r>
      <w:proofErr w:type="spellEnd"/>
      <w:r>
        <w:rPr>
          <w:rFonts w:ascii="Times New Roman" w:hAnsi="Times New Roman"/>
          <w:szCs w:val="21"/>
        </w:rPr>
        <w:t xml:space="preserve">, G. Hinton, K. </w:t>
      </w:r>
      <w:proofErr w:type="spellStart"/>
      <w:r>
        <w:rPr>
          <w:rFonts w:ascii="Times New Roman" w:hAnsi="Times New Roman"/>
          <w:szCs w:val="21"/>
        </w:rPr>
        <w:t>Shikano</w:t>
      </w:r>
      <w:proofErr w:type="spellEnd"/>
      <w:r>
        <w:rPr>
          <w:rFonts w:ascii="Times New Roman" w:hAnsi="Times New Roman"/>
          <w:szCs w:val="21"/>
        </w:rPr>
        <w:t xml:space="preserve">, and K. J. </w:t>
      </w:r>
      <w:proofErr w:type="spellStart"/>
      <w:proofErr w:type="gramStart"/>
      <w:r>
        <w:rPr>
          <w:rFonts w:ascii="Times New Roman" w:hAnsi="Times New Roman"/>
          <w:szCs w:val="21"/>
        </w:rPr>
        <w:t>Lang,“</w:t>
      </w:r>
      <w:proofErr w:type="gramEnd"/>
      <w:r>
        <w:rPr>
          <w:rFonts w:ascii="Times New Roman" w:hAnsi="Times New Roman"/>
          <w:szCs w:val="21"/>
        </w:rPr>
        <w:t>Phoneme</w:t>
      </w:r>
      <w:proofErr w:type="spellEnd"/>
      <w:r>
        <w:rPr>
          <w:rFonts w:ascii="Times New Roman" w:hAnsi="Times New Roman"/>
          <w:szCs w:val="21"/>
        </w:rPr>
        <w:t xml:space="preserve"> recognition using time-delay neural networks,” IEEE</w:t>
      </w:r>
      <w:r>
        <w:rPr>
          <w:rFonts w:ascii="Times New Roman" w:hAnsi="Times New Roman" w:hint="eastAsia"/>
          <w:szCs w:val="21"/>
        </w:rPr>
        <w:t xml:space="preserve"> </w:t>
      </w:r>
      <w:r>
        <w:rPr>
          <w:rFonts w:ascii="Times New Roman" w:hAnsi="Times New Roman"/>
          <w:szCs w:val="21"/>
        </w:rPr>
        <w:t xml:space="preserve">transactions on acoustics, speech, and signal </w:t>
      </w:r>
      <w:r>
        <w:rPr>
          <w:rFonts w:ascii="Times New Roman" w:hAnsi="Times New Roman"/>
          <w:szCs w:val="21"/>
        </w:rPr>
        <w:t>processing, vol. 37, no. 3,pp. 328–339, 1989</w:t>
      </w:r>
    </w:p>
    <w:p w14:paraId="79701ED3" w14:textId="77777777" w:rsidR="00CC2512" w:rsidRDefault="00705C2B">
      <w:pPr>
        <w:numPr>
          <w:ilvl w:val="0"/>
          <w:numId w:val="22"/>
        </w:numPr>
        <w:rPr>
          <w:rFonts w:ascii="Times New Roman" w:hAnsi="Times New Roman"/>
          <w:szCs w:val="21"/>
        </w:rPr>
      </w:pPr>
      <w:r>
        <w:rPr>
          <w:rFonts w:ascii="Times New Roman" w:hAnsi="Times New Roman"/>
          <w:szCs w:val="21"/>
        </w:rPr>
        <w:t xml:space="preserve">A. </w:t>
      </w:r>
      <w:proofErr w:type="spellStart"/>
      <w:proofErr w:type="gramStart"/>
      <w:r>
        <w:rPr>
          <w:rFonts w:ascii="Times New Roman" w:hAnsi="Times New Roman"/>
          <w:szCs w:val="21"/>
        </w:rPr>
        <w:t>Krizhevsky</w:t>
      </w:r>
      <w:proofErr w:type="spellEnd"/>
      <w:r>
        <w:rPr>
          <w:rFonts w:ascii="Times New Roman" w:hAnsi="Times New Roman"/>
          <w:szCs w:val="21"/>
        </w:rPr>
        <w:t xml:space="preserve"> ,</w:t>
      </w:r>
      <w:proofErr w:type="gramEnd"/>
      <w:r>
        <w:rPr>
          <w:rFonts w:ascii="Times New Roman" w:hAnsi="Times New Roman"/>
          <w:szCs w:val="21"/>
        </w:rPr>
        <w:t xml:space="preserve"> I. </w:t>
      </w:r>
      <w:proofErr w:type="spellStart"/>
      <w:r>
        <w:rPr>
          <w:rFonts w:ascii="Times New Roman" w:hAnsi="Times New Roman"/>
          <w:szCs w:val="21"/>
        </w:rPr>
        <w:t>Sutskever</w:t>
      </w:r>
      <w:proofErr w:type="spellEnd"/>
      <w:r>
        <w:rPr>
          <w:rFonts w:ascii="Times New Roman" w:hAnsi="Times New Roman"/>
          <w:szCs w:val="21"/>
        </w:rPr>
        <w:t>, and G. E. Hinton, “</w:t>
      </w:r>
      <w:proofErr w:type="spellStart"/>
      <w:r>
        <w:rPr>
          <w:rFonts w:ascii="Times New Roman" w:hAnsi="Times New Roman"/>
          <w:szCs w:val="21"/>
        </w:rPr>
        <w:t>Imagenet</w:t>
      </w:r>
      <w:proofErr w:type="spellEnd"/>
      <w:r>
        <w:rPr>
          <w:rFonts w:ascii="Times New Roman" w:hAnsi="Times New Roman"/>
          <w:szCs w:val="21"/>
        </w:rPr>
        <w:t xml:space="preserve"> </w:t>
      </w:r>
      <w:proofErr w:type="spellStart"/>
      <w:r>
        <w:rPr>
          <w:rFonts w:ascii="Times New Roman" w:hAnsi="Times New Roman"/>
          <w:szCs w:val="21"/>
        </w:rPr>
        <w:t>classifi</w:t>
      </w:r>
      <w:proofErr w:type="spellEnd"/>
      <w:r>
        <w:rPr>
          <w:rFonts w:ascii="Times New Roman" w:hAnsi="Times New Roman"/>
          <w:szCs w:val="21"/>
        </w:rPr>
        <w:t>-cation with deep convolutional neural networks,” in Advances in</w:t>
      </w:r>
      <w:r>
        <w:rPr>
          <w:rFonts w:ascii="Times New Roman" w:hAnsi="Times New Roman" w:hint="eastAsia"/>
          <w:szCs w:val="21"/>
        </w:rPr>
        <w:t xml:space="preserve"> </w:t>
      </w:r>
      <w:r>
        <w:rPr>
          <w:rFonts w:ascii="Times New Roman" w:hAnsi="Times New Roman"/>
          <w:szCs w:val="21"/>
        </w:rPr>
        <w:t>neural information processing systems, 2012, pp. 1097–1105.</w:t>
      </w:r>
    </w:p>
    <w:p w14:paraId="5D5B6BC1" w14:textId="77777777" w:rsidR="00CC2512" w:rsidRDefault="00705C2B">
      <w:pPr>
        <w:numPr>
          <w:ilvl w:val="0"/>
          <w:numId w:val="22"/>
        </w:numPr>
        <w:rPr>
          <w:rFonts w:ascii="Times New Roman" w:hAnsi="Times New Roman"/>
          <w:szCs w:val="21"/>
        </w:rPr>
      </w:pPr>
      <w:r>
        <w:rPr>
          <w:rFonts w:ascii="Times New Roman" w:hAnsi="Times New Roman"/>
          <w:szCs w:val="21"/>
        </w:rPr>
        <w:t xml:space="preserve">K. </w:t>
      </w:r>
      <w:proofErr w:type="spellStart"/>
      <w:r>
        <w:rPr>
          <w:rFonts w:ascii="Times New Roman" w:hAnsi="Times New Roman"/>
          <w:szCs w:val="21"/>
        </w:rPr>
        <w:t>Simonyan</w:t>
      </w:r>
      <w:proofErr w:type="spellEnd"/>
      <w:r>
        <w:rPr>
          <w:rFonts w:ascii="Times New Roman" w:hAnsi="Times New Roman"/>
          <w:szCs w:val="21"/>
        </w:rPr>
        <w:t xml:space="preserve"> and A. </w:t>
      </w:r>
      <w:r>
        <w:rPr>
          <w:rFonts w:ascii="Times New Roman" w:hAnsi="Times New Roman"/>
          <w:szCs w:val="21"/>
        </w:rPr>
        <w:t xml:space="preserve">Zisserman, “V </w:t>
      </w:r>
      <w:proofErr w:type="spellStart"/>
      <w:r>
        <w:rPr>
          <w:rFonts w:ascii="Times New Roman" w:hAnsi="Times New Roman"/>
          <w:szCs w:val="21"/>
        </w:rPr>
        <w:t>ery</w:t>
      </w:r>
      <w:proofErr w:type="spellEnd"/>
      <w:r>
        <w:rPr>
          <w:rFonts w:ascii="Times New Roman" w:hAnsi="Times New Roman"/>
          <w:szCs w:val="21"/>
        </w:rPr>
        <w:t xml:space="preserve"> deep convolutional</w:t>
      </w:r>
      <w:r>
        <w:rPr>
          <w:rFonts w:ascii="Times New Roman" w:hAnsi="Times New Roman" w:hint="eastAsia"/>
          <w:szCs w:val="21"/>
        </w:rPr>
        <w:t xml:space="preserve"> </w:t>
      </w:r>
      <w:r>
        <w:rPr>
          <w:rFonts w:ascii="Times New Roman" w:hAnsi="Times New Roman"/>
          <w:szCs w:val="21"/>
        </w:rPr>
        <w:t xml:space="preserve">networks for large-scale image recognition,” </w:t>
      </w:r>
      <w:proofErr w:type="spellStart"/>
      <w:r>
        <w:rPr>
          <w:rFonts w:ascii="Times New Roman" w:hAnsi="Times New Roman"/>
          <w:szCs w:val="21"/>
        </w:rPr>
        <w:t>arXiv</w:t>
      </w:r>
      <w:proofErr w:type="spellEnd"/>
      <w:r>
        <w:rPr>
          <w:rFonts w:ascii="Times New Roman" w:hAnsi="Times New Roman"/>
          <w:szCs w:val="21"/>
        </w:rPr>
        <w:t xml:space="preserve"> preprint</w:t>
      </w:r>
      <w:r>
        <w:rPr>
          <w:rFonts w:ascii="Times New Roman" w:hAnsi="Times New Roman" w:hint="eastAsia"/>
          <w:szCs w:val="21"/>
        </w:rPr>
        <w:t xml:space="preserve"> </w:t>
      </w:r>
      <w:r>
        <w:rPr>
          <w:rFonts w:ascii="Times New Roman" w:hAnsi="Times New Roman"/>
          <w:szCs w:val="21"/>
        </w:rPr>
        <w:t>arXiv:1409.1556, 2014.</w:t>
      </w:r>
    </w:p>
    <w:p w14:paraId="1741A28F" w14:textId="77777777" w:rsidR="00CC2512" w:rsidRDefault="00705C2B">
      <w:pPr>
        <w:numPr>
          <w:ilvl w:val="0"/>
          <w:numId w:val="22"/>
        </w:numPr>
        <w:rPr>
          <w:rFonts w:ascii="Times New Roman" w:hAnsi="Times New Roman"/>
          <w:szCs w:val="21"/>
        </w:rPr>
      </w:pPr>
      <w:r>
        <w:rPr>
          <w:rFonts w:ascii="Times New Roman" w:hAnsi="Times New Roman"/>
          <w:szCs w:val="21"/>
        </w:rPr>
        <w:t>K. He, X. Zhang, S. Ren, and J. Sun, “Deep residual learning</w:t>
      </w:r>
      <w:r>
        <w:rPr>
          <w:rFonts w:ascii="Times New Roman" w:hAnsi="Times New Roman" w:hint="eastAsia"/>
          <w:szCs w:val="21"/>
        </w:rPr>
        <w:t xml:space="preserve"> </w:t>
      </w:r>
      <w:r>
        <w:rPr>
          <w:rFonts w:ascii="Times New Roman" w:hAnsi="Times New Roman"/>
          <w:szCs w:val="21"/>
        </w:rPr>
        <w:t>for image recognition,” in Proceedings of the IEEE conference on</w:t>
      </w:r>
      <w:r>
        <w:rPr>
          <w:rFonts w:ascii="Times New Roman" w:hAnsi="Times New Roman" w:hint="eastAsia"/>
          <w:szCs w:val="21"/>
        </w:rPr>
        <w:t xml:space="preserve"> </w:t>
      </w:r>
      <w:r>
        <w:rPr>
          <w:rFonts w:ascii="Times New Roman" w:hAnsi="Times New Roman"/>
          <w:szCs w:val="21"/>
        </w:rPr>
        <w:t>computer v</w:t>
      </w:r>
      <w:r>
        <w:rPr>
          <w:rFonts w:ascii="Times New Roman" w:hAnsi="Times New Roman"/>
          <w:szCs w:val="21"/>
        </w:rPr>
        <w:t>ision and pattern recognition, 2016, pp. 770–778.</w:t>
      </w:r>
    </w:p>
    <w:p w14:paraId="4C05FA73" w14:textId="77777777" w:rsidR="00CC2512" w:rsidRDefault="00705C2B">
      <w:pPr>
        <w:numPr>
          <w:ilvl w:val="0"/>
          <w:numId w:val="22"/>
        </w:numPr>
        <w:rPr>
          <w:rFonts w:ascii="Times New Roman" w:hAnsi="Times New Roman"/>
          <w:szCs w:val="21"/>
        </w:rPr>
      </w:pPr>
      <w:r>
        <w:rPr>
          <w:rFonts w:ascii="Times New Roman" w:hAnsi="Times New Roman"/>
          <w:szCs w:val="21"/>
        </w:rPr>
        <w:t xml:space="preserve">C. </w:t>
      </w:r>
      <w:proofErr w:type="spellStart"/>
      <w:proofErr w:type="gramStart"/>
      <w:r>
        <w:rPr>
          <w:rFonts w:ascii="Times New Roman" w:hAnsi="Times New Roman"/>
          <w:szCs w:val="21"/>
        </w:rPr>
        <w:t>Szegedy</w:t>
      </w:r>
      <w:proofErr w:type="spellEnd"/>
      <w:r>
        <w:rPr>
          <w:rFonts w:ascii="Times New Roman" w:hAnsi="Times New Roman"/>
          <w:szCs w:val="21"/>
        </w:rPr>
        <w:t xml:space="preserve"> ,</w:t>
      </w:r>
      <w:proofErr w:type="gramEnd"/>
      <w:r>
        <w:rPr>
          <w:rFonts w:ascii="Times New Roman" w:hAnsi="Times New Roman"/>
          <w:szCs w:val="21"/>
        </w:rPr>
        <w:t xml:space="preserve"> W. Liu, Y . Jia, </w:t>
      </w:r>
      <w:proofErr w:type="gramStart"/>
      <w:r>
        <w:rPr>
          <w:rFonts w:ascii="Times New Roman" w:hAnsi="Times New Roman"/>
          <w:szCs w:val="21"/>
        </w:rPr>
        <w:t>P .</w:t>
      </w:r>
      <w:proofErr w:type="gramEnd"/>
      <w:r>
        <w:rPr>
          <w:rFonts w:ascii="Times New Roman" w:hAnsi="Times New Roman"/>
          <w:szCs w:val="21"/>
        </w:rPr>
        <w:t xml:space="preserve"> </w:t>
      </w:r>
      <w:proofErr w:type="spellStart"/>
      <w:r>
        <w:rPr>
          <w:rFonts w:ascii="Times New Roman" w:hAnsi="Times New Roman"/>
          <w:szCs w:val="21"/>
        </w:rPr>
        <w:t>Sermanet</w:t>
      </w:r>
      <w:proofErr w:type="spellEnd"/>
      <w:r>
        <w:rPr>
          <w:rFonts w:ascii="Times New Roman" w:hAnsi="Times New Roman"/>
          <w:szCs w:val="21"/>
        </w:rPr>
        <w:t xml:space="preserve">, S. Reed, D. </w:t>
      </w:r>
      <w:proofErr w:type="spellStart"/>
      <w:proofErr w:type="gramStart"/>
      <w:r>
        <w:rPr>
          <w:rFonts w:ascii="Times New Roman" w:hAnsi="Times New Roman"/>
          <w:szCs w:val="21"/>
        </w:rPr>
        <w:t>Anguelov</w:t>
      </w:r>
      <w:proofErr w:type="spellEnd"/>
      <w:r>
        <w:rPr>
          <w:rFonts w:ascii="Times New Roman" w:hAnsi="Times New Roman"/>
          <w:szCs w:val="21"/>
        </w:rPr>
        <w:t xml:space="preserve"> ,</w:t>
      </w:r>
      <w:proofErr w:type="gramEnd"/>
      <w:r>
        <w:rPr>
          <w:rFonts w:ascii="Times New Roman" w:hAnsi="Times New Roman"/>
          <w:szCs w:val="21"/>
        </w:rPr>
        <w:t xml:space="preserve">D. Erhan, V . </w:t>
      </w:r>
      <w:proofErr w:type="spellStart"/>
      <w:r>
        <w:rPr>
          <w:rFonts w:ascii="Times New Roman" w:hAnsi="Times New Roman"/>
          <w:szCs w:val="21"/>
        </w:rPr>
        <w:t>Vanhoucke</w:t>
      </w:r>
      <w:proofErr w:type="spellEnd"/>
      <w:r>
        <w:rPr>
          <w:rFonts w:ascii="Times New Roman" w:hAnsi="Times New Roman"/>
          <w:szCs w:val="21"/>
        </w:rPr>
        <w:t xml:space="preserve">, and A. </w:t>
      </w:r>
      <w:proofErr w:type="spellStart"/>
      <w:r>
        <w:rPr>
          <w:rFonts w:ascii="Times New Roman" w:hAnsi="Times New Roman"/>
          <w:szCs w:val="21"/>
        </w:rPr>
        <w:t>Rabinovich</w:t>
      </w:r>
      <w:proofErr w:type="spellEnd"/>
      <w:r>
        <w:rPr>
          <w:rFonts w:ascii="Times New Roman" w:hAnsi="Times New Roman"/>
          <w:szCs w:val="21"/>
        </w:rPr>
        <w:t>, “Going deeper with</w:t>
      </w:r>
      <w:r>
        <w:rPr>
          <w:rFonts w:ascii="Times New Roman" w:hAnsi="Times New Roman" w:hint="eastAsia"/>
          <w:szCs w:val="21"/>
        </w:rPr>
        <w:t xml:space="preserve"> </w:t>
      </w:r>
      <w:r>
        <w:rPr>
          <w:rFonts w:ascii="Times New Roman" w:hAnsi="Times New Roman"/>
          <w:szCs w:val="21"/>
        </w:rPr>
        <w:t>convolutions,” in Proceedings of the IEEE conference on computer</w:t>
      </w:r>
      <w:r>
        <w:rPr>
          <w:rFonts w:ascii="Times New Roman" w:hAnsi="Times New Roman" w:hint="eastAsia"/>
          <w:szCs w:val="21"/>
        </w:rPr>
        <w:t xml:space="preserve"> </w:t>
      </w:r>
      <w:r>
        <w:rPr>
          <w:rFonts w:ascii="Times New Roman" w:hAnsi="Times New Roman"/>
          <w:szCs w:val="21"/>
        </w:rPr>
        <w:t>vision and p</w:t>
      </w:r>
      <w:r>
        <w:rPr>
          <w:rFonts w:ascii="Times New Roman" w:hAnsi="Times New Roman"/>
          <w:szCs w:val="21"/>
        </w:rPr>
        <w:t>attern recognition, 2015, pp. 1–9.</w:t>
      </w:r>
    </w:p>
    <w:p w14:paraId="1C65F7F4" w14:textId="77777777" w:rsidR="00CC2512" w:rsidRDefault="00705C2B">
      <w:pPr>
        <w:numPr>
          <w:ilvl w:val="0"/>
          <w:numId w:val="22"/>
        </w:numPr>
        <w:rPr>
          <w:rFonts w:ascii="Times New Roman" w:hAnsi="Times New Roman"/>
          <w:szCs w:val="21"/>
        </w:rPr>
      </w:pPr>
      <w:r>
        <w:rPr>
          <w:rFonts w:ascii="Times New Roman" w:hAnsi="Times New Roman"/>
          <w:szCs w:val="21"/>
        </w:rPr>
        <w:t xml:space="preserve"> A. G. Howard, M. Zhu, B. Chen, D. </w:t>
      </w:r>
      <w:proofErr w:type="spellStart"/>
      <w:r>
        <w:rPr>
          <w:rFonts w:ascii="Times New Roman" w:hAnsi="Times New Roman"/>
          <w:szCs w:val="21"/>
        </w:rPr>
        <w:t>Kalenichenko</w:t>
      </w:r>
      <w:proofErr w:type="spellEnd"/>
      <w:r>
        <w:rPr>
          <w:rFonts w:ascii="Times New Roman" w:hAnsi="Times New Roman"/>
          <w:szCs w:val="21"/>
        </w:rPr>
        <w:t>, W. Wang,</w:t>
      </w:r>
      <w:r>
        <w:rPr>
          <w:rFonts w:ascii="Times New Roman" w:hAnsi="Times New Roman" w:hint="eastAsia"/>
          <w:szCs w:val="21"/>
        </w:rPr>
        <w:t xml:space="preserve"> </w:t>
      </w:r>
      <w:r>
        <w:rPr>
          <w:rFonts w:ascii="Times New Roman" w:hAnsi="Times New Roman"/>
          <w:szCs w:val="21"/>
        </w:rPr>
        <w:t xml:space="preserve">T. </w:t>
      </w:r>
      <w:proofErr w:type="spellStart"/>
      <w:r>
        <w:rPr>
          <w:rFonts w:ascii="Times New Roman" w:hAnsi="Times New Roman"/>
          <w:szCs w:val="21"/>
        </w:rPr>
        <w:t>Weyand</w:t>
      </w:r>
      <w:proofErr w:type="spellEnd"/>
      <w:r>
        <w:rPr>
          <w:rFonts w:ascii="Times New Roman" w:hAnsi="Times New Roman"/>
          <w:szCs w:val="21"/>
        </w:rPr>
        <w:t xml:space="preserve">, M. </w:t>
      </w:r>
      <w:proofErr w:type="spellStart"/>
      <w:r>
        <w:rPr>
          <w:rFonts w:ascii="Times New Roman" w:hAnsi="Times New Roman"/>
          <w:szCs w:val="21"/>
        </w:rPr>
        <w:t>Andreetto</w:t>
      </w:r>
      <w:proofErr w:type="spellEnd"/>
      <w:r>
        <w:rPr>
          <w:rFonts w:ascii="Times New Roman" w:hAnsi="Times New Roman"/>
          <w:szCs w:val="21"/>
        </w:rPr>
        <w:t>, and H. Adam, “</w:t>
      </w:r>
      <w:proofErr w:type="spellStart"/>
      <w:r>
        <w:rPr>
          <w:rFonts w:ascii="Times New Roman" w:hAnsi="Times New Roman"/>
          <w:szCs w:val="21"/>
        </w:rPr>
        <w:t>Mobilenets</w:t>
      </w:r>
      <w:proofErr w:type="spellEnd"/>
      <w:r>
        <w:rPr>
          <w:rFonts w:ascii="Times New Roman" w:hAnsi="Times New Roman"/>
          <w:szCs w:val="21"/>
        </w:rPr>
        <w:t>: Efficient</w:t>
      </w:r>
      <w:r>
        <w:rPr>
          <w:rFonts w:ascii="Times New Roman" w:hAnsi="Times New Roman" w:hint="eastAsia"/>
          <w:szCs w:val="21"/>
        </w:rPr>
        <w:t xml:space="preserve"> </w:t>
      </w:r>
      <w:r>
        <w:rPr>
          <w:rFonts w:ascii="Times New Roman" w:hAnsi="Times New Roman"/>
          <w:szCs w:val="21"/>
        </w:rPr>
        <w:t>convolutional neural networks for mobile vision applications,”</w:t>
      </w:r>
      <w:r>
        <w:rPr>
          <w:rFonts w:ascii="Times New Roman" w:hAnsi="Times New Roman" w:hint="eastAsia"/>
          <w:szCs w:val="21"/>
        </w:rPr>
        <w:t xml:space="preserve"> </w:t>
      </w:r>
      <w:proofErr w:type="spellStart"/>
      <w:r>
        <w:rPr>
          <w:rFonts w:ascii="Times New Roman" w:hAnsi="Times New Roman"/>
          <w:szCs w:val="21"/>
        </w:rPr>
        <w:t>arXiv</w:t>
      </w:r>
      <w:proofErr w:type="spellEnd"/>
      <w:r>
        <w:rPr>
          <w:rFonts w:ascii="Times New Roman" w:hAnsi="Times New Roman"/>
          <w:szCs w:val="21"/>
        </w:rPr>
        <w:t xml:space="preserve"> preprint arXiv:1704.04861, 2017</w:t>
      </w:r>
    </w:p>
    <w:p w14:paraId="0EE60DE1" w14:textId="77777777" w:rsidR="00CC2512" w:rsidRDefault="00705C2B">
      <w:pPr>
        <w:numPr>
          <w:ilvl w:val="0"/>
          <w:numId w:val="22"/>
        </w:numPr>
        <w:rPr>
          <w:rFonts w:ascii="Times New Roman" w:hAnsi="Times New Roman"/>
          <w:szCs w:val="21"/>
        </w:rPr>
      </w:pPr>
      <w:r>
        <w:rPr>
          <w:rFonts w:ascii="Times New Roman" w:hAnsi="Times New Roman"/>
          <w:szCs w:val="21"/>
        </w:rPr>
        <w:t xml:space="preserve"> </w:t>
      </w:r>
      <w:r>
        <w:rPr>
          <w:rFonts w:ascii="Times New Roman" w:hAnsi="Times New Roman"/>
          <w:szCs w:val="21"/>
        </w:rPr>
        <w:t xml:space="preserve">G. Huang, Z. Liu, L. Van Der </w:t>
      </w:r>
      <w:proofErr w:type="spellStart"/>
      <w:r>
        <w:rPr>
          <w:rFonts w:ascii="Times New Roman" w:hAnsi="Times New Roman"/>
          <w:szCs w:val="21"/>
        </w:rPr>
        <w:t>Maaten</w:t>
      </w:r>
      <w:proofErr w:type="spellEnd"/>
      <w:r>
        <w:rPr>
          <w:rFonts w:ascii="Times New Roman" w:hAnsi="Times New Roman"/>
          <w:szCs w:val="21"/>
        </w:rPr>
        <w:t xml:space="preserve">, and K. Q. </w:t>
      </w:r>
      <w:proofErr w:type="spellStart"/>
      <w:proofErr w:type="gramStart"/>
      <w:r>
        <w:rPr>
          <w:rFonts w:ascii="Times New Roman" w:hAnsi="Times New Roman"/>
          <w:szCs w:val="21"/>
        </w:rPr>
        <w:t>Weinberger,“</w:t>
      </w:r>
      <w:proofErr w:type="gramEnd"/>
      <w:r>
        <w:rPr>
          <w:rFonts w:ascii="Times New Roman" w:hAnsi="Times New Roman"/>
          <w:szCs w:val="21"/>
        </w:rPr>
        <w:t>Densely</w:t>
      </w:r>
      <w:proofErr w:type="spellEnd"/>
      <w:r>
        <w:rPr>
          <w:rFonts w:ascii="Times New Roman" w:hAnsi="Times New Roman"/>
          <w:szCs w:val="21"/>
        </w:rPr>
        <w:t xml:space="preserve"> connected convolutional networks,” in Proceedings of the</w:t>
      </w:r>
      <w:r>
        <w:rPr>
          <w:rFonts w:ascii="Times New Roman" w:hAnsi="Times New Roman" w:hint="eastAsia"/>
          <w:szCs w:val="21"/>
        </w:rPr>
        <w:t xml:space="preserve"> </w:t>
      </w:r>
      <w:r>
        <w:rPr>
          <w:rFonts w:ascii="Times New Roman" w:hAnsi="Times New Roman"/>
          <w:szCs w:val="21"/>
        </w:rPr>
        <w:t>IEEE conference on computer vision and pattern recognition, 2017, pp.</w:t>
      </w:r>
      <w:r>
        <w:rPr>
          <w:rFonts w:ascii="Times New Roman" w:hAnsi="Times New Roman" w:hint="eastAsia"/>
          <w:szCs w:val="21"/>
        </w:rPr>
        <w:t xml:space="preserve"> </w:t>
      </w:r>
      <w:r>
        <w:rPr>
          <w:rFonts w:ascii="Times New Roman" w:hAnsi="Times New Roman"/>
          <w:szCs w:val="21"/>
        </w:rPr>
        <w:t>4700–4708.</w:t>
      </w:r>
    </w:p>
    <w:p w14:paraId="2AAF3A18" w14:textId="77777777" w:rsidR="00CC2512" w:rsidRDefault="00705C2B">
      <w:pPr>
        <w:numPr>
          <w:ilvl w:val="0"/>
          <w:numId w:val="22"/>
        </w:numPr>
        <w:rPr>
          <w:rFonts w:ascii="Times New Roman" w:hAnsi="Times New Roman"/>
          <w:szCs w:val="21"/>
        </w:rPr>
      </w:pPr>
      <w:r>
        <w:rPr>
          <w:rFonts w:ascii="Times New Roman" w:hAnsi="Times New Roman"/>
          <w:szCs w:val="21"/>
        </w:rPr>
        <w:t xml:space="preserve"> J. Long, E. </w:t>
      </w:r>
      <w:proofErr w:type="spellStart"/>
      <w:r>
        <w:rPr>
          <w:rFonts w:ascii="Times New Roman" w:hAnsi="Times New Roman"/>
          <w:szCs w:val="21"/>
        </w:rPr>
        <w:t>Shelhamer</w:t>
      </w:r>
      <w:proofErr w:type="spellEnd"/>
      <w:r>
        <w:rPr>
          <w:rFonts w:ascii="Times New Roman" w:hAnsi="Times New Roman"/>
          <w:szCs w:val="21"/>
        </w:rPr>
        <w:t>, and T. Darrell, “Fully conv</w:t>
      </w:r>
      <w:r>
        <w:rPr>
          <w:rFonts w:ascii="Times New Roman" w:hAnsi="Times New Roman"/>
          <w:szCs w:val="21"/>
        </w:rPr>
        <w:t>olutional</w:t>
      </w:r>
      <w:r>
        <w:rPr>
          <w:rFonts w:ascii="Times New Roman" w:hAnsi="Times New Roman" w:hint="eastAsia"/>
          <w:szCs w:val="21"/>
        </w:rPr>
        <w:t xml:space="preserve"> </w:t>
      </w:r>
      <w:r>
        <w:rPr>
          <w:rFonts w:ascii="Times New Roman" w:hAnsi="Times New Roman"/>
          <w:szCs w:val="21"/>
        </w:rPr>
        <w:t>networks for semantic segmentation,” in Proceedings of the IEEE</w:t>
      </w:r>
      <w:r>
        <w:rPr>
          <w:rFonts w:ascii="Times New Roman" w:hAnsi="Times New Roman" w:hint="eastAsia"/>
          <w:szCs w:val="21"/>
        </w:rPr>
        <w:t xml:space="preserve"> </w:t>
      </w:r>
      <w:r>
        <w:rPr>
          <w:rFonts w:ascii="Times New Roman" w:hAnsi="Times New Roman"/>
          <w:szCs w:val="21"/>
        </w:rPr>
        <w:t>conference on computer vision and pattern recognition, 2015, pp. 3431–3440.</w:t>
      </w:r>
    </w:p>
    <w:p w14:paraId="1F547DE4" w14:textId="77777777" w:rsidR="00CC2512" w:rsidRDefault="00705C2B">
      <w:pPr>
        <w:numPr>
          <w:ilvl w:val="0"/>
          <w:numId w:val="22"/>
        </w:numPr>
        <w:rPr>
          <w:rFonts w:ascii="Times New Roman" w:hAnsi="Times New Roman"/>
          <w:szCs w:val="21"/>
        </w:rPr>
      </w:pPr>
      <w:r>
        <w:rPr>
          <w:rFonts w:ascii="Times New Roman" w:hAnsi="Times New Roman"/>
          <w:szCs w:val="21"/>
        </w:rPr>
        <w:t xml:space="preserve">O. </w:t>
      </w:r>
      <w:proofErr w:type="spellStart"/>
      <w:r>
        <w:rPr>
          <w:rFonts w:ascii="Times New Roman" w:hAnsi="Times New Roman"/>
          <w:szCs w:val="21"/>
        </w:rPr>
        <w:t>Ronneberger</w:t>
      </w:r>
      <w:proofErr w:type="spellEnd"/>
      <w:r>
        <w:rPr>
          <w:rFonts w:ascii="Times New Roman" w:hAnsi="Times New Roman"/>
          <w:szCs w:val="21"/>
        </w:rPr>
        <w:t xml:space="preserve">, </w:t>
      </w:r>
      <w:proofErr w:type="gramStart"/>
      <w:r>
        <w:rPr>
          <w:rFonts w:ascii="Times New Roman" w:hAnsi="Times New Roman"/>
          <w:szCs w:val="21"/>
        </w:rPr>
        <w:t>P .</w:t>
      </w:r>
      <w:proofErr w:type="gramEnd"/>
      <w:r>
        <w:rPr>
          <w:rFonts w:ascii="Times New Roman" w:hAnsi="Times New Roman"/>
          <w:szCs w:val="21"/>
        </w:rPr>
        <w:t xml:space="preserve"> Fischer, and T. </w:t>
      </w:r>
      <w:proofErr w:type="spellStart"/>
      <w:r>
        <w:rPr>
          <w:rFonts w:ascii="Times New Roman" w:hAnsi="Times New Roman"/>
          <w:szCs w:val="21"/>
        </w:rPr>
        <w:t>Brox</w:t>
      </w:r>
      <w:proofErr w:type="spellEnd"/>
      <w:r>
        <w:rPr>
          <w:rFonts w:ascii="Times New Roman" w:hAnsi="Times New Roman"/>
          <w:szCs w:val="21"/>
        </w:rPr>
        <w:t>, “U-net: Convolutional</w:t>
      </w:r>
      <w:r>
        <w:rPr>
          <w:rFonts w:ascii="Times New Roman" w:hAnsi="Times New Roman" w:hint="eastAsia"/>
          <w:szCs w:val="21"/>
        </w:rPr>
        <w:t xml:space="preserve"> </w:t>
      </w:r>
      <w:r>
        <w:rPr>
          <w:rFonts w:ascii="Times New Roman" w:hAnsi="Times New Roman"/>
          <w:szCs w:val="21"/>
        </w:rPr>
        <w:t>networks for biomedical image segmentation</w:t>
      </w:r>
      <w:r>
        <w:rPr>
          <w:rFonts w:ascii="Times New Roman" w:hAnsi="Times New Roman"/>
          <w:szCs w:val="21"/>
        </w:rPr>
        <w:t>,” in International</w:t>
      </w:r>
      <w:r>
        <w:rPr>
          <w:rFonts w:ascii="Times New Roman" w:hAnsi="Times New Roman" w:hint="eastAsia"/>
          <w:szCs w:val="21"/>
        </w:rPr>
        <w:t xml:space="preserve"> </w:t>
      </w:r>
      <w:r>
        <w:rPr>
          <w:rFonts w:ascii="Times New Roman" w:hAnsi="Times New Roman"/>
          <w:szCs w:val="21"/>
        </w:rPr>
        <w:t>Conference on Medical image computing and computer-assisted inter-</w:t>
      </w:r>
      <w:proofErr w:type="spellStart"/>
      <w:r>
        <w:rPr>
          <w:rFonts w:ascii="Times New Roman" w:hAnsi="Times New Roman"/>
          <w:szCs w:val="21"/>
        </w:rPr>
        <w:t>vention</w:t>
      </w:r>
      <w:proofErr w:type="spellEnd"/>
      <w:r>
        <w:rPr>
          <w:rFonts w:ascii="Times New Roman" w:hAnsi="Times New Roman"/>
          <w:szCs w:val="21"/>
        </w:rPr>
        <w:t>. Springer, 2015, pp. 234–241</w:t>
      </w:r>
    </w:p>
    <w:p w14:paraId="076E5F23" w14:textId="77777777" w:rsidR="00CC2512" w:rsidRDefault="00705C2B">
      <w:pPr>
        <w:numPr>
          <w:ilvl w:val="0"/>
          <w:numId w:val="22"/>
        </w:numPr>
        <w:rPr>
          <w:rFonts w:ascii="Times New Roman" w:hAnsi="Times New Roman"/>
          <w:szCs w:val="21"/>
        </w:rPr>
      </w:pPr>
      <w:r>
        <w:rPr>
          <w:rFonts w:ascii="Times New Roman" w:hAnsi="Times New Roman"/>
          <w:szCs w:val="21"/>
        </w:rPr>
        <w:t xml:space="preserve">F. </w:t>
      </w:r>
      <w:proofErr w:type="spellStart"/>
      <w:r>
        <w:rPr>
          <w:rFonts w:ascii="Times New Roman" w:hAnsi="Times New Roman"/>
          <w:szCs w:val="21"/>
        </w:rPr>
        <w:t>Milletari</w:t>
      </w:r>
      <w:proofErr w:type="spellEnd"/>
      <w:r>
        <w:rPr>
          <w:rFonts w:ascii="Times New Roman" w:hAnsi="Times New Roman"/>
          <w:szCs w:val="21"/>
        </w:rPr>
        <w:t xml:space="preserve">, N. </w:t>
      </w:r>
      <w:proofErr w:type="spellStart"/>
      <w:r>
        <w:rPr>
          <w:rFonts w:ascii="Times New Roman" w:hAnsi="Times New Roman"/>
          <w:szCs w:val="21"/>
        </w:rPr>
        <w:t>Navab</w:t>
      </w:r>
      <w:proofErr w:type="spellEnd"/>
      <w:r>
        <w:rPr>
          <w:rFonts w:ascii="Times New Roman" w:hAnsi="Times New Roman"/>
          <w:szCs w:val="21"/>
        </w:rPr>
        <w:t xml:space="preserve">, and S.-A. Ahmadi, “V-net: Fully </w:t>
      </w:r>
      <w:proofErr w:type="spellStart"/>
      <w:r>
        <w:rPr>
          <w:rFonts w:ascii="Times New Roman" w:hAnsi="Times New Roman"/>
          <w:szCs w:val="21"/>
        </w:rPr>
        <w:t>convolu-tional</w:t>
      </w:r>
      <w:proofErr w:type="spellEnd"/>
      <w:r>
        <w:rPr>
          <w:rFonts w:ascii="Times New Roman" w:hAnsi="Times New Roman"/>
          <w:szCs w:val="21"/>
        </w:rPr>
        <w:t xml:space="preserve"> neural networks for volumetric medical image </w:t>
      </w:r>
      <w:proofErr w:type="spellStart"/>
      <w:r>
        <w:rPr>
          <w:rFonts w:ascii="Times New Roman" w:hAnsi="Times New Roman"/>
          <w:szCs w:val="21"/>
        </w:rPr>
        <w:t>segmenta-tion</w:t>
      </w:r>
      <w:proofErr w:type="spellEnd"/>
      <w:r>
        <w:rPr>
          <w:rFonts w:ascii="Times New Roman" w:hAnsi="Times New Roman"/>
          <w:szCs w:val="21"/>
        </w:rPr>
        <w:t>,” i</w:t>
      </w:r>
      <w:r>
        <w:rPr>
          <w:rFonts w:ascii="Times New Roman" w:hAnsi="Times New Roman"/>
          <w:szCs w:val="21"/>
        </w:rPr>
        <w:t>n 2016 Fourth International Conference on 3D Vision (3DV</w:t>
      </w:r>
      <w:proofErr w:type="gramStart"/>
      <w:r>
        <w:rPr>
          <w:rFonts w:ascii="Times New Roman" w:hAnsi="Times New Roman"/>
          <w:szCs w:val="21"/>
        </w:rPr>
        <w:t>).IEEE</w:t>
      </w:r>
      <w:proofErr w:type="gramEnd"/>
      <w:r>
        <w:rPr>
          <w:rFonts w:ascii="Times New Roman" w:hAnsi="Times New Roman"/>
          <w:szCs w:val="21"/>
        </w:rPr>
        <w:t>, 2016, pp. 565–571.</w:t>
      </w:r>
    </w:p>
    <w:p w14:paraId="304463E2" w14:textId="77777777" w:rsidR="00CC2512" w:rsidRDefault="00705C2B">
      <w:pPr>
        <w:numPr>
          <w:ilvl w:val="0"/>
          <w:numId w:val="22"/>
        </w:numPr>
        <w:rPr>
          <w:rFonts w:ascii="Times New Roman" w:hAnsi="Times New Roman"/>
          <w:szCs w:val="21"/>
        </w:rPr>
      </w:pPr>
      <w:r>
        <w:rPr>
          <w:rFonts w:ascii="Times New Roman" w:hAnsi="Times New Roman"/>
          <w:szCs w:val="21"/>
        </w:rPr>
        <w:t xml:space="preserve"> ¨O. C ¸ </w:t>
      </w:r>
      <w:proofErr w:type="spellStart"/>
      <w:r>
        <w:rPr>
          <w:rFonts w:ascii="Times New Roman" w:hAnsi="Times New Roman"/>
          <w:szCs w:val="21"/>
        </w:rPr>
        <w:t>ic</w:t>
      </w:r>
      <w:proofErr w:type="spellEnd"/>
      <w:r>
        <w:rPr>
          <w:rFonts w:ascii="Times New Roman" w:hAnsi="Times New Roman"/>
          <w:szCs w:val="21"/>
        </w:rPr>
        <w:t xml:space="preserve"> ¸</w:t>
      </w:r>
      <w:proofErr w:type="spellStart"/>
      <w:r>
        <w:rPr>
          <w:rFonts w:ascii="Times New Roman" w:hAnsi="Times New Roman"/>
          <w:szCs w:val="21"/>
        </w:rPr>
        <w:t>ek</w:t>
      </w:r>
      <w:proofErr w:type="spellEnd"/>
      <w:r>
        <w:rPr>
          <w:rFonts w:ascii="Times New Roman" w:hAnsi="Times New Roman"/>
          <w:szCs w:val="21"/>
        </w:rPr>
        <w:t xml:space="preserve">, A. Abdulkadir, S. S. </w:t>
      </w:r>
      <w:proofErr w:type="spellStart"/>
      <w:r>
        <w:rPr>
          <w:rFonts w:ascii="Times New Roman" w:hAnsi="Times New Roman"/>
          <w:szCs w:val="21"/>
        </w:rPr>
        <w:t>Lienkamp</w:t>
      </w:r>
      <w:proofErr w:type="spellEnd"/>
      <w:r>
        <w:rPr>
          <w:rFonts w:ascii="Times New Roman" w:hAnsi="Times New Roman"/>
          <w:szCs w:val="21"/>
        </w:rPr>
        <w:t xml:space="preserve">, T. </w:t>
      </w:r>
      <w:proofErr w:type="spellStart"/>
      <w:r>
        <w:rPr>
          <w:rFonts w:ascii="Times New Roman" w:hAnsi="Times New Roman"/>
          <w:szCs w:val="21"/>
        </w:rPr>
        <w:t>Brox</w:t>
      </w:r>
      <w:proofErr w:type="spellEnd"/>
      <w:r>
        <w:rPr>
          <w:rFonts w:ascii="Times New Roman" w:hAnsi="Times New Roman"/>
          <w:szCs w:val="21"/>
        </w:rPr>
        <w:t>, and O. Ron-</w:t>
      </w:r>
      <w:proofErr w:type="spellStart"/>
      <w:r>
        <w:rPr>
          <w:rFonts w:ascii="Times New Roman" w:hAnsi="Times New Roman"/>
          <w:szCs w:val="21"/>
        </w:rPr>
        <w:t>neberger</w:t>
      </w:r>
      <w:proofErr w:type="spellEnd"/>
      <w:r>
        <w:rPr>
          <w:rFonts w:ascii="Times New Roman" w:hAnsi="Times New Roman"/>
          <w:szCs w:val="21"/>
        </w:rPr>
        <w:t>, “3d u-net: learning dense volumetric segmentation from</w:t>
      </w:r>
      <w:r>
        <w:rPr>
          <w:rFonts w:ascii="Times New Roman" w:hAnsi="Times New Roman" w:hint="eastAsia"/>
          <w:szCs w:val="21"/>
        </w:rPr>
        <w:t xml:space="preserve"> </w:t>
      </w:r>
      <w:r>
        <w:rPr>
          <w:rFonts w:ascii="Times New Roman" w:hAnsi="Times New Roman"/>
          <w:szCs w:val="21"/>
        </w:rPr>
        <w:t xml:space="preserve">sparse annotation,” in </w:t>
      </w:r>
      <w:proofErr w:type="gramStart"/>
      <w:r>
        <w:rPr>
          <w:rFonts w:ascii="Times New Roman" w:hAnsi="Times New Roman"/>
          <w:szCs w:val="21"/>
        </w:rPr>
        <w:t>International</w:t>
      </w:r>
      <w:proofErr w:type="gramEnd"/>
      <w:r>
        <w:rPr>
          <w:rFonts w:ascii="Times New Roman" w:hAnsi="Times New Roman"/>
          <w:szCs w:val="21"/>
        </w:rPr>
        <w:t xml:space="preserve"> con</w:t>
      </w:r>
      <w:r>
        <w:rPr>
          <w:rFonts w:ascii="Times New Roman" w:hAnsi="Times New Roman"/>
          <w:szCs w:val="21"/>
        </w:rPr>
        <w:t>ference on medical image</w:t>
      </w:r>
      <w:r>
        <w:rPr>
          <w:rFonts w:ascii="Times New Roman" w:hAnsi="Times New Roman" w:hint="eastAsia"/>
          <w:szCs w:val="21"/>
        </w:rPr>
        <w:t xml:space="preserve"> </w:t>
      </w:r>
      <w:r>
        <w:rPr>
          <w:rFonts w:ascii="Times New Roman" w:hAnsi="Times New Roman"/>
          <w:szCs w:val="21"/>
        </w:rPr>
        <w:t>computing and computer-assisted intervention. Springer, 2016, pp.424–432</w:t>
      </w:r>
    </w:p>
    <w:p w14:paraId="4AB8A859" w14:textId="77777777" w:rsidR="00CC2512" w:rsidRDefault="00705C2B">
      <w:pPr>
        <w:numPr>
          <w:ilvl w:val="0"/>
          <w:numId w:val="22"/>
        </w:numPr>
        <w:rPr>
          <w:rFonts w:ascii="Times New Roman" w:hAnsi="Times New Roman"/>
          <w:szCs w:val="21"/>
        </w:rPr>
      </w:pPr>
      <w:r>
        <w:rPr>
          <w:rFonts w:ascii="Times New Roman" w:hAnsi="Times New Roman"/>
          <w:szCs w:val="21"/>
        </w:rPr>
        <w:t xml:space="preserve">Z. Zhou, M. M. R. </w:t>
      </w:r>
      <w:proofErr w:type="spellStart"/>
      <w:r>
        <w:rPr>
          <w:rFonts w:ascii="Times New Roman" w:hAnsi="Times New Roman"/>
          <w:szCs w:val="21"/>
        </w:rPr>
        <w:t>Siddiquee</w:t>
      </w:r>
      <w:proofErr w:type="spellEnd"/>
      <w:r>
        <w:rPr>
          <w:rFonts w:ascii="Times New Roman" w:hAnsi="Times New Roman"/>
          <w:szCs w:val="21"/>
        </w:rPr>
        <w:t xml:space="preserve">, N. </w:t>
      </w:r>
      <w:proofErr w:type="spellStart"/>
      <w:r>
        <w:rPr>
          <w:rFonts w:ascii="Times New Roman" w:hAnsi="Times New Roman"/>
          <w:szCs w:val="21"/>
        </w:rPr>
        <w:t>Tajbakhsh</w:t>
      </w:r>
      <w:proofErr w:type="spellEnd"/>
      <w:r>
        <w:rPr>
          <w:rFonts w:ascii="Times New Roman" w:hAnsi="Times New Roman"/>
          <w:szCs w:val="21"/>
        </w:rPr>
        <w:t>, and J. Liang, “</w:t>
      </w:r>
      <w:proofErr w:type="spellStart"/>
      <w:r>
        <w:rPr>
          <w:rFonts w:ascii="Times New Roman" w:hAnsi="Times New Roman"/>
          <w:szCs w:val="21"/>
        </w:rPr>
        <w:t>Unet</w:t>
      </w:r>
      <w:proofErr w:type="spellEnd"/>
      <w:r>
        <w:rPr>
          <w:rFonts w:ascii="Times New Roman" w:hAnsi="Times New Roman"/>
          <w:szCs w:val="21"/>
        </w:rPr>
        <w:t>+</w:t>
      </w:r>
      <w:proofErr w:type="gramStart"/>
      <w:r>
        <w:rPr>
          <w:rFonts w:ascii="Times New Roman" w:hAnsi="Times New Roman"/>
          <w:szCs w:val="21"/>
        </w:rPr>
        <w:t>+:A</w:t>
      </w:r>
      <w:proofErr w:type="gramEnd"/>
      <w:r>
        <w:rPr>
          <w:rFonts w:ascii="Times New Roman" w:hAnsi="Times New Roman"/>
          <w:szCs w:val="21"/>
        </w:rPr>
        <w:t xml:space="preserve"> nested u-net </w:t>
      </w:r>
      <w:r>
        <w:rPr>
          <w:rFonts w:ascii="Times New Roman" w:hAnsi="Times New Roman"/>
          <w:szCs w:val="21"/>
        </w:rPr>
        <w:lastRenderedPageBreak/>
        <w:t>architecture for medical image segmentation,” in</w:t>
      </w:r>
      <w:r>
        <w:rPr>
          <w:rFonts w:ascii="Times New Roman" w:hAnsi="Times New Roman" w:hint="eastAsia"/>
          <w:szCs w:val="21"/>
        </w:rPr>
        <w:t xml:space="preserve"> </w:t>
      </w:r>
      <w:r>
        <w:rPr>
          <w:rFonts w:ascii="Times New Roman" w:hAnsi="Times New Roman"/>
          <w:szCs w:val="21"/>
        </w:rPr>
        <w:t>Deep Learning in Medical Imag</w:t>
      </w:r>
      <w:r>
        <w:rPr>
          <w:rFonts w:ascii="Times New Roman" w:hAnsi="Times New Roman"/>
          <w:szCs w:val="21"/>
        </w:rPr>
        <w:t>e Analysis and Multimodal Learning</w:t>
      </w:r>
      <w:r>
        <w:rPr>
          <w:rFonts w:ascii="Times New Roman" w:hAnsi="Times New Roman" w:hint="eastAsia"/>
          <w:szCs w:val="21"/>
        </w:rPr>
        <w:t xml:space="preserve"> </w:t>
      </w:r>
      <w:r>
        <w:rPr>
          <w:rFonts w:ascii="Times New Roman" w:hAnsi="Times New Roman"/>
          <w:szCs w:val="21"/>
        </w:rPr>
        <w:t>for Clinical Decision Support. Springer, 2018, pp. 3–11.</w:t>
      </w:r>
    </w:p>
    <w:p w14:paraId="291F309B" w14:textId="77777777" w:rsidR="00CC2512" w:rsidRDefault="00705C2B">
      <w:pPr>
        <w:numPr>
          <w:ilvl w:val="0"/>
          <w:numId w:val="22"/>
        </w:numPr>
        <w:rPr>
          <w:rFonts w:ascii="Times New Roman" w:hAnsi="Times New Roman"/>
          <w:szCs w:val="21"/>
        </w:rPr>
      </w:pPr>
      <w:r>
        <w:rPr>
          <w:rFonts w:ascii="Times New Roman" w:hAnsi="Times New Roman"/>
          <w:szCs w:val="21"/>
        </w:rPr>
        <w:t xml:space="preserve">Z. Zhang, Q. Liu, and </w:t>
      </w:r>
      <w:proofErr w:type="gramStart"/>
      <w:r>
        <w:rPr>
          <w:rFonts w:ascii="Times New Roman" w:hAnsi="Times New Roman"/>
          <w:szCs w:val="21"/>
        </w:rPr>
        <w:t>Y .</w:t>
      </w:r>
      <w:proofErr w:type="gramEnd"/>
      <w:r>
        <w:rPr>
          <w:rFonts w:ascii="Times New Roman" w:hAnsi="Times New Roman"/>
          <w:szCs w:val="21"/>
        </w:rPr>
        <w:t xml:space="preserve"> Wang, “Road extraction by deep residual</w:t>
      </w:r>
      <w:r>
        <w:rPr>
          <w:rFonts w:ascii="Times New Roman" w:hAnsi="Times New Roman" w:hint="eastAsia"/>
          <w:szCs w:val="21"/>
        </w:rPr>
        <w:t xml:space="preserve"> </w:t>
      </w:r>
      <w:r>
        <w:rPr>
          <w:rFonts w:ascii="Times New Roman" w:hAnsi="Times New Roman"/>
          <w:szCs w:val="21"/>
        </w:rPr>
        <w:t xml:space="preserve">u-net,” IEEE Geoscience and Remote Sensing Letters, vol. 15, no. </w:t>
      </w:r>
      <w:proofErr w:type="gramStart"/>
      <w:r>
        <w:rPr>
          <w:rFonts w:ascii="Times New Roman" w:hAnsi="Times New Roman"/>
          <w:szCs w:val="21"/>
        </w:rPr>
        <w:t>5,pp.</w:t>
      </w:r>
      <w:proofErr w:type="gramEnd"/>
      <w:r>
        <w:rPr>
          <w:rFonts w:ascii="Times New Roman" w:hAnsi="Times New Roman"/>
          <w:szCs w:val="21"/>
        </w:rPr>
        <w:t xml:space="preserve"> 749–753, 2018.</w:t>
      </w:r>
    </w:p>
    <w:p w14:paraId="2C986EB8" w14:textId="77777777" w:rsidR="00CC2512" w:rsidRDefault="00705C2B">
      <w:pPr>
        <w:numPr>
          <w:ilvl w:val="0"/>
          <w:numId w:val="22"/>
        </w:numPr>
        <w:rPr>
          <w:rFonts w:ascii="Times New Roman" w:hAnsi="Times New Roman"/>
          <w:szCs w:val="21"/>
        </w:rPr>
      </w:pPr>
      <w:r>
        <w:rPr>
          <w:rFonts w:ascii="Times New Roman" w:hAnsi="Times New Roman"/>
          <w:szCs w:val="21"/>
        </w:rPr>
        <w:t>T. Brosch, L</w:t>
      </w:r>
      <w:r>
        <w:rPr>
          <w:rFonts w:ascii="Times New Roman" w:hAnsi="Times New Roman"/>
          <w:szCs w:val="21"/>
        </w:rPr>
        <w:t xml:space="preserve">. </w:t>
      </w:r>
      <w:proofErr w:type="gramStart"/>
      <w:r>
        <w:rPr>
          <w:rFonts w:ascii="Times New Roman" w:hAnsi="Times New Roman"/>
          <w:szCs w:val="21"/>
        </w:rPr>
        <w:t>Y .</w:t>
      </w:r>
      <w:proofErr w:type="gramEnd"/>
      <w:r>
        <w:rPr>
          <w:rFonts w:ascii="Times New Roman" w:hAnsi="Times New Roman"/>
          <w:szCs w:val="21"/>
        </w:rPr>
        <w:t xml:space="preserve"> Tang, </w:t>
      </w:r>
      <w:proofErr w:type="gramStart"/>
      <w:r>
        <w:rPr>
          <w:rFonts w:ascii="Times New Roman" w:hAnsi="Times New Roman"/>
          <w:szCs w:val="21"/>
        </w:rPr>
        <w:t>Y .</w:t>
      </w:r>
      <w:proofErr w:type="gramEnd"/>
      <w:r>
        <w:rPr>
          <w:rFonts w:ascii="Times New Roman" w:hAnsi="Times New Roman"/>
          <w:szCs w:val="21"/>
        </w:rPr>
        <w:t xml:space="preserve"> </w:t>
      </w:r>
      <w:proofErr w:type="spellStart"/>
      <w:r>
        <w:rPr>
          <w:rFonts w:ascii="Times New Roman" w:hAnsi="Times New Roman"/>
          <w:szCs w:val="21"/>
        </w:rPr>
        <w:t>Yoo</w:t>
      </w:r>
      <w:proofErr w:type="spellEnd"/>
      <w:r>
        <w:rPr>
          <w:rFonts w:ascii="Times New Roman" w:hAnsi="Times New Roman"/>
          <w:szCs w:val="21"/>
        </w:rPr>
        <w:t xml:space="preserve">, D. K. Li, A. </w:t>
      </w:r>
      <w:proofErr w:type="spellStart"/>
      <w:r>
        <w:rPr>
          <w:rFonts w:ascii="Times New Roman" w:hAnsi="Times New Roman"/>
          <w:szCs w:val="21"/>
        </w:rPr>
        <w:t>Traboulsee</w:t>
      </w:r>
      <w:proofErr w:type="spellEnd"/>
      <w:r>
        <w:rPr>
          <w:rFonts w:ascii="Times New Roman" w:hAnsi="Times New Roman"/>
          <w:szCs w:val="21"/>
        </w:rPr>
        <w:t xml:space="preserve">, and R. </w:t>
      </w:r>
      <w:proofErr w:type="spellStart"/>
      <w:proofErr w:type="gramStart"/>
      <w:r>
        <w:rPr>
          <w:rFonts w:ascii="Times New Roman" w:hAnsi="Times New Roman"/>
          <w:szCs w:val="21"/>
        </w:rPr>
        <w:t>Tam,“</w:t>
      </w:r>
      <w:proofErr w:type="gramEnd"/>
      <w:r>
        <w:rPr>
          <w:rFonts w:ascii="Times New Roman" w:hAnsi="Times New Roman"/>
          <w:szCs w:val="21"/>
        </w:rPr>
        <w:t>Deep</w:t>
      </w:r>
      <w:proofErr w:type="spellEnd"/>
      <w:r>
        <w:rPr>
          <w:rFonts w:ascii="Times New Roman" w:hAnsi="Times New Roman"/>
          <w:szCs w:val="21"/>
        </w:rPr>
        <w:t xml:space="preserve"> 3d convolutional encoder networks with shortcuts for</w:t>
      </w:r>
      <w:r>
        <w:rPr>
          <w:rFonts w:ascii="Times New Roman" w:hAnsi="Times New Roman" w:hint="eastAsia"/>
          <w:szCs w:val="21"/>
        </w:rPr>
        <w:t xml:space="preserve"> </w:t>
      </w:r>
      <w:r>
        <w:rPr>
          <w:rFonts w:ascii="Times New Roman" w:hAnsi="Times New Roman"/>
          <w:szCs w:val="21"/>
        </w:rPr>
        <w:t>multiscale feature integration applied to multiple sclerosis lesion</w:t>
      </w:r>
      <w:r>
        <w:rPr>
          <w:rFonts w:ascii="Times New Roman" w:hAnsi="Times New Roman" w:hint="eastAsia"/>
          <w:szCs w:val="21"/>
        </w:rPr>
        <w:t xml:space="preserve"> </w:t>
      </w:r>
      <w:r>
        <w:rPr>
          <w:rFonts w:ascii="Times New Roman" w:hAnsi="Times New Roman"/>
          <w:szCs w:val="21"/>
        </w:rPr>
        <w:t xml:space="preserve">segmentation,” IEEE transactions on medical imaging, vol. 35, no. 5,pp. </w:t>
      </w:r>
      <w:r>
        <w:rPr>
          <w:rFonts w:ascii="Times New Roman" w:hAnsi="Times New Roman"/>
          <w:szCs w:val="21"/>
        </w:rPr>
        <w:t>1229–1239, 2016.</w:t>
      </w:r>
    </w:p>
    <w:p w14:paraId="6EDC5C76" w14:textId="77777777" w:rsidR="00CC2512" w:rsidRDefault="00CC2512"/>
    <w:p w14:paraId="16D40FFC" w14:textId="77777777" w:rsidR="00CC2512" w:rsidRDefault="00CC2512"/>
    <w:p w14:paraId="6075E66D" w14:textId="77777777" w:rsidR="00CC2512" w:rsidRDefault="00CC2512">
      <w:pPr>
        <w:rPr>
          <w:rFonts w:ascii="Times New Roman" w:hAnsi="Times New Roman"/>
        </w:rPr>
      </w:pPr>
    </w:p>
    <w:sectPr w:rsidR="00CC2512">
      <w:footerReference w:type="even" r:id="rId195"/>
      <w:footerReference w:type="default" r:id="rId196"/>
      <w:footerReference w:type="first" r:id="rId197"/>
      <w:type w:val="continuous"/>
      <w:pgSz w:w="11906" w:h="16838"/>
      <w:pgMar w:top="1440" w:right="1800" w:bottom="1440" w:left="1800" w:header="851" w:footer="992" w:gutter="0"/>
      <w:cols w:space="425"/>
      <w:titlePg/>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63" w:author="杜 秀全" w:date="2022-07-06T10:43:00Z" w:initials="杜">
    <w:p w14:paraId="34D1CF13" w14:textId="007884BF" w:rsidR="00C22AEB" w:rsidRDefault="00C22AEB">
      <w:pPr>
        <w:pStyle w:val="a3"/>
        <w:rPr>
          <w:rFonts w:hint="eastAsia"/>
        </w:rPr>
      </w:pPr>
      <w:r>
        <w:rPr>
          <w:rStyle w:val="ad"/>
        </w:rPr>
        <w:annotationRef/>
      </w:r>
      <w:r>
        <w:rPr>
          <w:rFonts w:hint="eastAsia"/>
        </w:rPr>
        <w:t>转成这样大小差不多，不能引入过多的杂质。</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4D1CF1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6FE5C8" w16cex:dateUtc="2022-07-06T02: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4D1CF13" w16cid:durableId="266FE5C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1BFE91" w14:textId="77777777" w:rsidR="00705C2B" w:rsidRDefault="00705C2B">
      <w:r>
        <w:separator/>
      </w:r>
    </w:p>
  </w:endnote>
  <w:endnote w:type="continuationSeparator" w:id="0">
    <w:p w14:paraId="186B6B2F" w14:textId="77777777" w:rsidR="00705C2B" w:rsidRDefault="00705C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EF3F1D" w14:textId="77777777" w:rsidR="00CC2512" w:rsidRDefault="00CC2512">
    <w:pPr>
      <w:pStyle w:val="a5"/>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36201A" w14:textId="77777777" w:rsidR="00CC2512" w:rsidRDefault="00705C2B">
    <w:pPr>
      <w:pStyle w:val="a5"/>
    </w:pPr>
    <w:r>
      <w:rPr>
        <w:noProof/>
      </w:rPr>
      <mc:AlternateContent>
        <mc:Choice Requires="wps">
          <w:drawing>
            <wp:anchor distT="0" distB="0" distL="114300" distR="114300" simplePos="0" relativeHeight="251672576" behindDoc="0" locked="0" layoutInCell="1" allowOverlap="1" wp14:anchorId="2301E8F2" wp14:editId="1B5248E9">
              <wp:simplePos x="0" y="0"/>
              <wp:positionH relativeFrom="margin">
                <wp:align>center</wp:align>
              </wp:positionH>
              <wp:positionV relativeFrom="paragraph">
                <wp:posOffset>0</wp:posOffset>
              </wp:positionV>
              <wp:extent cx="1828800" cy="1828800"/>
              <wp:effectExtent l="0" t="0" r="0" b="0"/>
              <wp:wrapNone/>
              <wp:docPr id="163"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wps:spPr>
                    <wps:txbx>
                      <w:txbxContent>
                        <w:p w14:paraId="3E367169" w14:textId="77777777" w:rsidR="00CC2512" w:rsidRDefault="00705C2B">
                          <w:pPr>
                            <w:pStyle w:val="a5"/>
                          </w:pPr>
                          <w:r>
                            <w:fldChar w:fldCharType="begin"/>
                          </w:r>
                          <w:r>
                            <w:instrText xml:space="preserve"> PAGE  \* MERGEFORMAT </w:instrText>
                          </w:r>
                          <w:r>
                            <w:fldChar w:fldCharType="separate"/>
                          </w:r>
                          <w:r>
                            <w:t>5</w:t>
                          </w:r>
                          <w:r>
                            <w:fldChar w:fldCharType="end"/>
                          </w:r>
                        </w:p>
                      </w:txbxContent>
                    </wps:txbx>
                    <wps:bodyPr vert="horz" wrap="none" lIns="0" tIns="0" rIns="0" bIns="0" anchor="t" anchorCtr="0">
                      <a:spAutoFit/>
                    </wps:bodyPr>
                  </wps:wsp>
                </a:graphicData>
              </a:graphic>
            </wp:anchor>
          </w:drawing>
        </mc:Choice>
        <mc:Fallback>
          <w:pict>
            <v:shapetype w14:anchorId="2301E8F2" id="_x0000_t202" coordsize="21600,21600" o:spt="202" path="m,l,21600r21600,l21600,xe">
              <v:stroke joinstyle="miter"/>
              <v:path gradientshapeok="t" o:connecttype="rect"/>
            </v:shapetype>
            <v:shape id="_x0000_s1035" type="#_x0000_t202" style="position:absolute;margin-left:0;margin-top:0;width:2in;height:2in;z-index:25167257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" filled="f" stroked="f">
              <v:textbox style="mso-fit-shape-to-text:t" inset="0,0,0,0">
                <w:txbxContent>
                  <w:p w14:paraId="3E367169" w14:textId="77777777" w:rsidR="00CC2512" w:rsidRDefault="00705C2B">
                    <w:pPr>
                      <w:pStyle w:val="a5"/>
                    </w:pPr>
                    <w:r>
                      <w:fldChar w:fldCharType="begin"/>
                    </w:r>
                    <w:r>
                      <w:instrText xml:space="preserve"> PAGE  \* MERGEFORMAT </w:instrText>
                    </w:r>
                    <w:r>
                      <w:fldChar w:fldCharType="separate"/>
                    </w:r>
                    <w:r>
                      <w:t>5</w:t>
                    </w:r>
                    <w:r>
                      <w:fldChar w:fldCharType="end"/>
                    </w:r>
                  </w:p>
                </w:txbxContent>
              </v:textbox>
              <w10:wrap anchorx="margin"/>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E63063" w14:textId="77777777" w:rsidR="00CC2512" w:rsidRDefault="00705C2B">
    <w:pPr>
      <w:pStyle w:val="a5"/>
    </w:pPr>
    <w:r>
      <w:rPr>
        <w:noProof/>
      </w:rPr>
      <mc:AlternateContent>
        <mc:Choice Requires="wps">
          <w:drawing>
            <wp:anchor distT="0" distB="0" distL="114300" distR="114300" simplePos="0" relativeHeight="251664384" behindDoc="0" locked="0" layoutInCell="1" allowOverlap="1" wp14:anchorId="3EC3C093" wp14:editId="76BFAE80">
              <wp:simplePos x="0" y="0"/>
              <wp:positionH relativeFrom="margin">
                <wp:align>center</wp:align>
              </wp:positionH>
              <wp:positionV relativeFrom="paragraph">
                <wp:posOffset>0</wp:posOffset>
              </wp:positionV>
              <wp:extent cx="1828800" cy="1828800"/>
              <wp:effectExtent l="0" t="0" r="0" b="0"/>
              <wp:wrapNone/>
              <wp:docPr id="15"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wps:spPr>
                    <wps:txbx>
                      <w:txbxContent>
                        <w:p w14:paraId="7FB331EB" w14:textId="77777777" w:rsidR="00CC2512" w:rsidRDefault="00705C2B">
                          <w:pPr>
                            <w:pStyle w:val="a5"/>
                          </w:pPr>
                          <w:r>
                            <w:fldChar w:fldCharType="begin"/>
                          </w:r>
                          <w:r>
                            <w:instrText xml:space="preserve"> PAGE  \* MERGEFORMAT </w:instrText>
                          </w:r>
                          <w:r>
                            <w:fldChar w:fldCharType="separate"/>
                          </w:r>
                          <w:r>
                            <w:t>2</w:t>
                          </w:r>
                          <w:r>
                            <w:fldChar w:fldCharType="end"/>
                          </w:r>
                        </w:p>
                      </w:txbxContent>
                    </wps:txbx>
                    <wps:bodyPr vert="horz" wrap="none" lIns="0" tIns="0" rIns="0" bIns="0" anchor="t" anchorCtr="0">
                      <a:spAutoFit/>
                    </wps:bodyPr>
                  </wps:wsp>
                </a:graphicData>
              </a:graphic>
            </wp:anchor>
          </w:drawing>
        </mc:Choice>
        <mc:Fallback>
          <w:pict>
            <v:shapetype w14:anchorId="3EC3C093" id="_x0000_t202" coordsize="21600,21600" o:spt="202" path="m,l,21600r21600,l21600,xe">
              <v:stroke joinstyle="miter"/>
              <v:path gradientshapeok="t" o:connecttype="rect"/>
            </v:shapetype>
            <v:shape id="_x0000_s1036" type="#_x0000_t202" style="position:absolute;margin-left:0;margin-top:0;width:2in;height:2in;z-index:25166438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" filled="f" stroked="f">
              <v:textbox style="mso-fit-shape-to-text:t" inset="0,0,0,0">
                <w:txbxContent>
                  <w:p w14:paraId="7FB331EB" w14:textId="77777777" w:rsidR="00CC2512" w:rsidRDefault="00705C2B">
                    <w:pPr>
                      <w:pStyle w:val="a5"/>
                    </w:pPr>
                    <w:r>
                      <w:fldChar w:fldCharType="begin"/>
                    </w:r>
                    <w:r>
                      <w:instrText xml:space="preserve"> PAGE  \* MERGEFORMAT </w:instrText>
                    </w:r>
                    <w:r>
                      <w:fldChar w:fldCharType="separate"/>
                    </w:r>
                    <w:r>
                      <w:t>2</w:t>
                    </w:r>
                    <w:r>
                      <w:fldChar w:fldCharType="end"/>
                    </w:r>
                  </w:p>
                </w:txbxContent>
              </v:textbox>
              <w10:wrap anchorx="margin"/>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9C7C4D" w14:textId="77777777" w:rsidR="00CC2512" w:rsidRDefault="00705C2B">
    <w:pPr>
      <w:pStyle w:val="a5"/>
    </w:pPr>
    <w:r>
      <w:rPr>
        <w:noProof/>
      </w:rPr>
      <mc:AlternateContent>
        <mc:Choice Requires="wps">
          <w:drawing>
            <wp:anchor distT="0" distB="0" distL="114300" distR="114300" simplePos="0" relativeHeight="251662336" behindDoc="0" locked="0" layoutInCell="1" allowOverlap="1" wp14:anchorId="3296624E" wp14:editId="4E462346">
              <wp:simplePos x="0" y="0"/>
              <wp:positionH relativeFrom="margin">
                <wp:align>center</wp:align>
              </wp:positionH>
              <wp:positionV relativeFrom="paragraph">
                <wp:posOffset>0</wp:posOffset>
              </wp:positionV>
              <wp:extent cx="1828800" cy="1828800"/>
              <wp:effectExtent l="0" t="0" r="0" b="0"/>
              <wp:wrapNone/>
              <wp:docPr id="14"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wps:spPr>
                    <wps:txbx>
                      <w:txbxContent>
                        <w:p w14:paraId="3AD3A5A1" w14:textId="77777777" w:rsidR="00CC2512" w:rsidRDefault="00705C2B">
                          <w:pPr>
                            <w:pStyle w:val="a5"/>
                          </w:pPr>
                          <w:r>
                            <w:fldChar w:fldCharType="begin"/>
                          </w:r>
                          <w:r>
                            <w:instrText xml:space="preserve"> PAGE  \* MERGEFORMAT </w:instrText>
                          </w:r>
                          <w:r>
                            <w:fldChar w:fldCharType="separate"/>
                          </w:r>
                          <w:r>
                            <w:t>5</w:t>
                          </w:r>
                          <w:r>
                            <w:fldChar w:fldCharType="end"/>
                          </w:r>
                        </w:p>
                      </w:txbxContent>
                    </wps:txbx>
                    <wps:bodyPr vert="horz" wrap="none" lIns="0" tIns="0" rIns="0" bIns="0" anchor="t" anchorCtr="0">
                      <a:spAutoFit/>
                    </wps:bodyPr>
                  </wps:wsp>
                </a:graphicData>
              </a:graphic>
            </wp:anchor>
          </w:drawing>
        </mc:Choice>
        <mc:Fallback>
          <w:pict>
            <v:shapetype w14:anchorId="3296624E" id="_x0000_t202" coordsize="21600,21600" o:spt="202" path="m,l,21600r21600,l21600,xe">
              <v:stroke joinstyle="miter"/>
              <v:path gradientshapeok="t" o:connecttype="rect"/>
            </v:shapetype>
            <v:shape id="_x0000_s1037" type="#_x0000_t202" style="position:absolute;margin-left:0;margin-top:0;width:2in;height:2in;z-index:2516623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" filled="f" stroked="f">
              <v:textbox style="mso-fit-shape-to-text:t" inset="0,0,0,0">
                <w:txbxContent>
                  <w:p w14:paraId="3AD3A5A1" w14:textId="77777777" w:rsidR="00CC2512" w:rsidRDefault="00705C2B">
                    <w:pPr>
                      <w:pStyle w:val="a5"/>
                    </w:pPr>
                    <w:r>
                      <w:fldChar w:fldCharType="begin"/>
                    </w:r>
                    <w:r>
                      <w:instrText xml:space="preserve"> PAGE  \* MERGEFORMAT </w:instrText>
                    </w:r>
                    <w:r>
                      <w:fldChar w:fldCharType="separate"/>
                    </w:r>
                    <w:r>
                      <w:t>5</w:t>
                    </w:r>
                    <w:r>
                      <w:fldChar w:fldCharType="end"/>
                    </w:r>
                  </w:p>
                </w:txbxContent>
              </v:textbox>
              <w10:wrap anchorx="margin"/>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D27CD6" w14:textId="77777777" w:rsidR="00CC2512" w:rsidRDefault="00705C2B">
    <w:pPr>
      <w:pStyle w:val="a5"/>
    </w:pPr>
    <w:r>
      <w:rPr>
        <w:noProof/>
      </w:rPr>
      <mc:AlternateContent>
        <mc:Choice Requires="wps">
          <w:drawing>
            <wp:anchor distT="0" distB="0" distL="114300" distR="114300" simplePos="0" relativeHeight="251665408" behindDoc="0" locked="0" layoutInCell="1" allowOverlap="1" wp14:anchorId="73C42592" wp14:editId="46E23685">
              <wp:simplePos x="0" y="0"/>
              <wp:positionH relativeFrom="margin">
                <wp:align>center</wp:align>
              </wp:positionH>
              <wp:positionV relativeFrom="paragraph">
                <wp:posOffset>0</wp:posOffset>
              </wp:positionV>
              <wp:extent cx="1828800" cy="1828800"/>
              <wp:effectExtent l="0" t="0" r="0" b="0"/>
              <wp:wrapNone/>
              <wp:docPr id="16"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wps:spPr>
                    <wps:txbx>
                      <w:txbxContent>
                        <w:p w14:paraId="4DFE687A" w14:textId="77777777" w:rsidR="00CC2512" w:rsidRDefault="00705C2B">
                          <w:pPr>
                            <w:pStyle w:val="a5"/>
                          </w:pPr>
                          <w:r>
                            <w:fldChar w:fldCharType="begin"/>
                          </w:r>
                          <w:r>
                            <w:instrText xml:space="preserve"> PAGE  \* MERGEFORMAT </w:instrText>
                          </w:r>
                          <w:r>
                            <w:fldChar w:fldCharType="separate"/>
                          </w:r>
                          <w:r>
                            <w:t>1</w:t>
                          </w:r>
                          <w:r>
                            <w:fldChar w:fldCharType="end"/>
                          </w:r>
                        </w:p>
                      </w:txbxContent>
                    </wps:txbx>
                    <wps:bodyPr vert="horz" wrap="none" lIns="0" tIns="0" rIns="0" bIns="0" anchor="t" anchorCtr="0">
                      <a:spAutoFit/>
                    </wps:bodyPr>
                  </wps:wsp>
                </a:graphicData>
              </a:graphic>
            </wp:anchor>
          </w:drawing>
        </mc:Choice>
        <mc:Fallback>
          <w:pict>
            <v:shapetype w14:anchorId="73C42592" id="_x0000_t202" coordsize="21600,21600" o:spt="202" path="m,l,21600r21600,l21600,xe">
              <v:stroke joinstyle="miter"/>
              <v:path gradientshapeok="t" o:connecttype="rect"/>
            </v:shapetype>
            <v:shape id="_x0000_s1038" type="#_x0000_t202" style="position:absolute;margin-left:0;margin-top:0;width:2in;height:2in;z-index:2516654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" filled="f" stroked="f">
              <v:textbox style="mso-fit-shape-to-text:t" inset="0,0,0,0">
                <w:txbxContent>
                  <w:p w14:paraId="4DFE687A" w14:textId="77777777" w:rsidR="00CC2512" w:rsidRDefault="00705C2B">
                    <w:pPr>
                      <w:pStyle w:val="a5"/>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68D8C3" w14:textId="77777777" w:rsidR="00CC2512" w:rsidRDefault="00CC2512">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C4FCC8" w14:textId="77777777" w:rsidR="00CC2512" w:rsidRDefault="00CC2512">
    <w:pPr>
      <w:pStyle w:val="a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431158" w14:textId="77777777" w:rsidR="00CC2512" w:rsidRDefault="00705C2B">
    <w:pPr>
      <w:pStyle w:val="a5"/>
    </w:pPr>
    <w:r>
      <w:rPr>
        <w:noProof/>
      </w:rPr>
      <mc:AlternateContent>
        <mc:Choice Requires="wps">
          <w:drawing>
            <wp:anchor distT="0" distB="0" distL="114300" distR="114300" simplePos="0" relativeHeight="251670528" behindDoc="0" locked="0" layoutInCell="1" allowOverlap="1" wp14:anchorId="489378DC" wp14:editId="5C906C88">
              <wp:simplePos x="0" y="0"/>
              <wp:positionH relativeFrom="margin">
                <wp:align>center</wp:align>
              </wp:positionH>
              <wp:positionV relativeFrom="paragraph">
                <wp:posOffset>0</wp:posOffset>
              </wp:positionV>
              <wp:extent cx="1828800" cy="1828800"/>
              <wp:effectExtent l="0" t="0" r="0" b="0"/>
              <wp:wrapNone/>
              <wp:docPr id="88" name="文本框 8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7B6449E" w14:textId="77777777" w:rsidR="00CC2512" w:rsidRDefault="00705C2B">
                          <w:pPr>
                            <w:pStyle w:val="a5"/>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89378DC" id="_x0000_t202" coordsize="21600,21600" o:spt="202" path="m,l,21600r21600,l21600,xe">
              <v:stroke joinstyle="miter"/>
              <v:path gradientshapeok="t" o:connecttype="rect"/>
            </v:shapetype>
            <v:shape id="文本框 88" o:spid="_x0000_s1029" type="#_x0000_t202" style="position:absolute;margin-left:0;margin-top:0;width:2in;height:2in;z-index:25167052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" filled="f" stroked="f" strokeweight=".5pt">
              <v:textbox style="mso-fit-shape-to-text:t" inset="0,0,0,0">
                <w:txbxContent>
                  <w:p w14:paraId="67B6449E" w14:textId="77777777" w:rsidR="00CC2512" w:rsidRDefault="00705C2B">
                    <w:pPr>
                      <w:pStyle w:val="a5"/>
                    </w:pPr>
                    <w:r>
                      <w:fldChar w:fldCharType="begin"/>
                    </w:r>
                    <w:r>
                      <w:instrText xml:space="preserve"> PAGE  \* MERGEFORMAT </w:instrText>
                    </w:r>
                    <w:r>
                      <w:fldChar w:fldCharType="separate"/>
                    </w:r>
                    <w:r>
                      <w:t>2</w:t>
                    </w:r>
                    <w: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D4E6C" w14:textId="77777777" w:rsidR="00CC2512" w:rsidRDefault="00705C2B">
    <w:pPr>
      <w:pStyle w:val="a5"/>
    </w:pPr>
    <w:r>
      <w:rPr>
        <w:noProof/>
      </w:rPr>
      <mc:AlternateContent>
        <mc:Choice Requires="wps">
          <w:drawing>
            <wp:anchor distT="0" distB="0" distL="114300" distR="114300" simplePos="0" relativeHeight="251669504" behindDoc="0" locked="0" layoutInCell="1" allowOverlap="1" wp14:anchorId="2BA08ABA" wp14:editId="48F6DBEF">
              <wp:simplePos x="0" y="0"/>
              <wp:positionH relativeFrom="margin">
                <wp:align>center</wp:align>
              </wp:positionH>
              <wp:positionV relativeFrom="paragraph">
                <wp:posOffset>0</wp:posOffset>
              </wp:positionV>
              <wp:extent cx="1828800" cy="1828800"/>
              <wp:effectExtent l="0" t="0" r="0" b="0"/>
              <wp:wrapNone/>
              <wp:docPr id="87" name="文本框 8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61E5925" w14:textId="77777777" w:rsidR="00CC2512" w:rsidRDefault="00705C2B">
                          <w:pPr>
                            <w:pStyle w:val="a5"/>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BA08ABA" id="_x0000_t202" coordsize="21600,21600" o:spt="202" path="m,l,21600r21600,l21600,xe">
              <v:stroke joinstyle="miter"/>
              <v:path gradientshapeok="t" o:connecttype="rect"/>
            </v:shapetype>
            <v:shape id="文本框 87" o:spid="_x0000_s1030" type="#_x0000_t202" style="position:absolute;margin-left:0;margin-top:0;width:2in;height:2in;z-index:25166950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" filled="f" stroked="f" strokeweight=".5pt">
              <v:textbox style="mso-fit-shape-to-text:t" inset="0,0,0,0">
                <w:txbxContent>
                  <w:p w14:paraId="261E5925" w14:textId="77777777" w:rsidR="00CC2512" w:rsidRDefault="00705C2B">
                    <w:pPr>
                      <w:pStyle w:val="a5"/>
                    </w:pPr>
                    <w:r>
                      <w:fldChar w:fldCharType="begin"/>
                    </w:r>
                    <w:r>
                      <w:instrText xml:space="preserve"> PAGE  \* MERGEFORMAT </w:instrText>
                    </w:r>
                    <w:r>
                      <w:fldChar w:fldCharType="separate"/>
                    </w:r>
                    <w:r>
                      <w:t>3</w:t>
                    </w:r>
                    <w:r>
                      <w:fldChar w:fldCharType="end"/>
                    </w:r>
                  </w:p>
                </w:txbxContent>
              </v:textbox>
              <w10:wrap anchorx="margin"/>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0E8296" w14:textId="77777777" w:rsidR="00CC2512" w:rsidRDefault="00705C2B">
    <w:pPr>
      <w:pStyle w:val="a5"/>
    </w:pPr>
    <w:r>
      <w:rPr>
        <w:noProof/>
      </w:rPr>
      <mc:AlternateContent>
        <mc:Choice Requires="wps">
          <w:drawing>
            <wp:anchor distT="0" distB="0" distL="114300" distR="114300" simplePos="0" relativeHeight="251667456" behindDoc="0" locked="0" layoutInCell="1" allowOverlap="1" wp14:anchorId="41603BE9" wp14:editId="23E73C8D">
              <wp:simplePos x="0" y="0"/>
              <wp:positionH relativeFrom="margin">
                <wp:align>center</wp:align>
              </wp:positionH>
              <wp:positionV relativeFrom="paragraph">
                <wp:posOffset>0</wp:posOffset>
              </wp:positionV>
              <wp:extent cx="1828800" cy="1828800"/>
              <wp:effectExtent l="0" t="0" r="0" b="0"/>
              <wp:wrapNone/>
              <wp:docPr id="76"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wps:spPr>
                    <wps:txbx>
                      <w:txbxContent>
                        <w:p w14:paraId="705DD84D" w14:textId="77777777" w:rsidR="00CC2512" w:rsidRDefault="00705C2B">
                          <w:pPr>
                            <w:pStyle w:val="a5"/>
                          </w:pPr>
                          <w:r>
                            <w:fldChar w:fldCharType="begin"/>
                          </w:r>
                          <w:r>
                            <w:instrText xml:space="preserve"> PAGE  \* MERGEFORMAT </w:instrText>
                          </w:r>
                          <w:r>
                            <w:fldChar w:fldCharType="separate"/>
                          </w:r>
                          <w:r>
                            <w:t>2</w:t>
                          </w:r>
                          <w:r>
                            <w:fldChar w:fldCharType="end"/>
                          </w:r>
                        </w:p>
                      </w:txbxContent>
                    </wps:txbx>
                    <wps:bodyPr vert="horz" wrap="none" lIns="0" tIns="0" rIns="0" bIns="0" anchor="t" anchorCtr="0">
                      <a:spAutoFit/>
                    </wps:bodyPr>
                  </wps:wsp>
                </a:graphicData>
              </a:graphic>
            </wp:anchor>
          </w:drawing>
        </mc:Choice>
        <mc:Fallback>
          <w:pict>
            <v:shapetype w14:anchorId="41603BE9" id="_x0000_t202" coordsize="21600,21600" o:spt="202" path="m,l,21600r21600,l21600,xe">
              <v:stroke joinstyle="miter"/>
              <v:path gradientshapeok="t" o:connecttype="rect"/>
            </v:shapetype>
            <v:shape id="文本框 2" o:spid="_x0000_s1031" type="#_x0000_t202" style="position:absolute;margin-left:0;margin-top:0;width:2in;height:2in;z-index:25166745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" filled="f" stroked="f">
              <v:textbox style="mso-fit-shape-to-text:t" inset="0,0,0,0">
                <w:txbxContent>
                  <w:p w14:paraId="705DD84D" w14:textId="77777777" w:rsidR="00CC2512" w:rsidRDefault="00705C2B">
                    <w:pPr>
                      <w:pStyle w:val="a5"/>
                    </w:pPr>
                    <w:r>
                      <w:fldChar w:fldCharType="begin"/>
                    </w:r>
                    <w:r>
                      <w:instrText xml:space="preserve"> PAGE  \* MERGEFORMAT </w:instrText>
                    </w:r>
                    <w:r>
                      <w:fldChar w:fldCharType="separate"/>
                    </w:r>
                    <w:r>
                      <w:t>2</w:t>
                    </w:r>
                    <w:r>
                      <w:fldChar w:fldCharType="end"/>
                    </w:r>
                  </w:p>
                </w:txbxContent>
              </v:textbox>
              <w10:wrap anchorx="margin"/>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67014" w14:textId="77777777" w:rsidR="00CC2512" w:rsidRDefault="00705C2B">
    <w:pPr>
      <w:pStyle w:val="a5"/>
    </w:pPr>
    <w:r>
      <w:rPr>
        <w:noProof/>
      </w:rPr>
      <mc:AlternateContent>
        <mc:Choice Requires="wps">
          <w:drawing>
            <wp:anchor distT="0" distB="0" distL="114300" distR="114300" simplePos="0" relativeHeight="251666432" behindDoc="0" locked="0" layoutInCell="1" allowOverlap="1" wp14:anchorId="790ABE11" wp14:editId="2C2A9201">
              <wp:simplePos x="0" y="0"/>
              <wp:positionH relativeFrom="margin">
                <wp:align>center</wp:align>
              </wp:positionH>
              <wp:positionV relativeFrom="paragraph">
                <wp:posOffset>0</wp:posOffset>
              </wp:positionV>
              <wp:extent cx="1828800" cy="1828800"/>
              <wp:effectExtent l="0" t="0" r="0" b="0"/>
              <wp:wrapNone/>
              <wp:docPr id="75"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wps:spPr>
                    <wps:txbx>
                      <w:txbxContent>
                        <w:p w14:paraId="15A8B92D" w14:textId="77777777" w:rsidR="00CC2512" w:rsidRDefault="00705C2B">
                          <w:pPr>
                            <w:pStyle w:val="a5"/>
                          </w:pPr>
                          <w:r>
                            <w:fldChar w:fldCharType="begin"/>
                          </w:r>
                          <w:r>
                            <w:instrText xml:space="preserve"> PAGE  \* MERGEFORMAT </w:instrText>
                          </w:r>
                          <w:r>
                            <w:fldChar w:fldCharType="separate"/>
                          </w:r>
                          <w:r>
                            <w:t>5</w:t>
                          </w:r>
                          <w:r>
                            <w:fldChar w:fldCharType="end"/>
                          </w:r>
                        </w:p>
                      </w:txbxContent>
                    </wps:txbx>
                    <wps:bodyPr vert="horz" wrap="none" lIns="0" tIns="0" rIns="0" bIns="0" anchor="t" anchorCtr="0">
                      <a:spAutoFit/>
                    </wps:bodyPr>
                  </wps:wsp>
                </a:graphicData>
              </a:graphic>
            </wp:anchor>
          </w:drawing>
        </mc:Choice>
        <mc:Fallback>
          <w:pict>
            <v:shapetype w14:anchorId="790ABE11" id="_x0000_t202" coordsize="21600,21600" o:spt="202" path="m,l,21600r21600,l21600,xe">
              <v:stroke joinstyle="miter"/>
              <v:path gradientshapeok="t" o:connecttype="rect"/>
            </v:shapetype>
            <v:shape id="文本框 1" o:spid="_x0000_s1032" type="#_x0000_t202" style="position:absolute;margin-left:0;margin-top:0;width:2in;height:2in;z-index:25166643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" filled="f" stroked="f">
              <v:textbox style="mso-fit-shape-to-text:t" inset="0,0,0,0">
                <w:txbxContent>
                  <w:p w14:paraId="15A8B92D" w14:textId="77777777" w:rsidR="00CC2512" w:rsidRDefault="00705C2B">
                    <w:pPr>
                      <w:pStyle w:val="a5"/>
                    </w:pPr>
                    <w:r>
                      <w:fldChar w:fldCharType="begin"/>
                    </w:r>
                    <w:r>
                      <w:instrText xml:space="preserve"> PAGE  \* MERGEFORMAT </w:instrText>
                    </w:r>
                    <w:r>
                      <w:fldChar w:fldCharType="separate"/>
                    </w:r>
                    <w:r>
                      <w:t>5</w:t>
                    </w:r>
                    <w:r>
                      <w:fldChar w:fldCharType="end"/>
                    </w:r>
                  </w:p>
                </w:txbxContent>
              </v:textbox>
              <w10:wrap anchorx="margin"/>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E43496" w14:textId="77777777" w:rsidR="00CC2512" w:rsidRDefault="00705C2B">
    <w:pPr>
      <w:pStyle w:val="a5"/>
    </w:pPr>
    <w:r>
      <w:rPr>
        <w:noProof/>
      </w:rPr>
      <mc:AlternateContent>
        <mc:Choice Requires="wps">
          <w:drawing>
            <wp:anchor distT="0" distB="0" distL="114300" distR="114300" simplePos="0" relativeHeight="251668480" behindDoc="0" locked="0" layoutInCell="1" allowOverlap="1" wp14:anchorId="783005B4" wp14:editId="6557C652">
              <wp:simplePos x="0" y="0"/>
              <wp:positionH relativeFrom="margin">
                <wp:align>center</wp:align>
              </wp:positionH>
              <wp:positionV relativeFrom="paragraph">
                <wp:posOffset>0</wp:posOffset>
              </wp:positionV>
              <wp:extent cx="1828800" cy="1828800"/>
              <wp:effectExtent l="0" t="0" r="0" b="0"/>
              <wp:wrapNone/>
              <wp:docPr id="77"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wps:spPr>
                    <wps:txbx>
                      <w:txbxContent>
                        <w:p w14:paraId="1E721C4D" w14:textId="77777777" w:rsidR="00CC2512" w:rsidRDefault="00705C2B">
                          <w:pPr>
                            <w:pStyle w:val="a5"/>
                          </w:pPr>
                          <w:r>
                            <w:fldChar w:fldCharType="begin"/>
                          </w:r>
                          <w:r>
                            <w:instrText xml:space="preserve"> PAGE  \* MERGEFORMAT </w:instrText>
                          </w:r>
                          <w:r>
                            <w:fldChar w:fldCharType="separate"/>
                          </w:r>
                          <w:r>
                            <w:t>1</w:t>
                          </w:r>
                          <w:r>
                            <w:fldChar w:fldCharType="end"/>
                          </w:r>
                        </w:p>
                      </w:txbxContent>
                    </wps:txbx>
                    <wps:bodyPr vert="horz" wrap="none" lIns="0" tIns="0" rIns="0" bIns="0" anchor="t" anchorCtr="0">
                      <a:spAutoFit/>
                    </wps:bodyPr>
                  </wps:wsp>
                </a:graphicData>
              </a:graphic>
            </wp:anchor>
          </w:drawing>
        </mc:Choice>
        <mc:Fallback>
          <w:pict>
            <v:shapetype w14:anchorId="783005B4" id="_x0000_t202" coordsize="21600,21600" o:spt="202" path="m,l,21600r21600,l21600,xe">
              <v:stroke joinstyle="miter"/>
              <v:path gradientshapeok="t" o:connecttype="rect"/>
            </v:shapetype>
            <v:shape id="文本框 3" o:spid="_x0000_s1033" type="#_x0000_t202" style="position:absolute;margin-left:0;margin-top:0;width:2in;height:2in;z-index:25166848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" filled="f" stroked="f">
              <v:textbox style="mso-fit-shape-to-text:t" inset="0,0,0,0">
                <w:txbxContent>
                  <w:p w14:paraId="1E721C4D" w14:textId="77777777" w:rsidR="00CC2512" w:rsidRDefault="00705C2B">
                    <w:pPr>
                      <w:pStyle w:val="a5"/>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024BD" w14:textId="77777777" w:rsidR="00CC2512" w:rsidRDefault="00705C2B">
    <w:pPr>
      <w:pStyle w:val="a5"/>
    </w:pPr>
    <w:r>
      <w:rPr>
        <w:noProof/>
      </w:rPr>
      <mc:AlternateContent>
        <mc:Choice Requires="wps">
          <w:drawing>
            <wp:anchor distT="0" distB="0" distL="114300" distR="114300" simplePos="0" relativeHeight="251673600" behindDoc="0" locked="0" layoutInCell="1" allowOverlap="1" wp14:anchorId="73602269" wp14:editId="4A150231">
              <wp:simplePos x="0" y="0"/>
              <wp:positionH relativeFrom="margin">
                <wp:align>center</wp:align>
              </wp:positionH>
              <wp:positionV relativeFrom="paragraph">
                <wp:posOffset>0</wp:posOffset>
              </wp:positionV>
              <wp:extent cx="1828800" cy="1828800"/>
              <wp:effectExtent l="0" t="0" r="0" b="0"/>
              <wp:wrapNone/>
              <wp:docPr id="164"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wps:spPr>
                    <wps:txbx>
                      <w:txbxContent>
                        <w:p w14:paraId="0ADE9ABB" w14:textId="77777777" w:rsidR="00CC2512" w:rsidRDefault="00705C2B">
                          <w:pPr>
                            <w:pStyle w:val="a5"/>
                          </w:pPr>
                          <w:r>
                            <w:fldChar w:fldCharType="begin"/>
                          </w:r>
                          <w:r>
                            <w:instrText xml:space="preserve"> PAGE  \* MERGEFORMAT </w:instrText>
                          </w:r>
                          <w:r>
                            <w:fldChar w:fldCharType="separate"/>
                          </w:r>
                          <w:r>
                            <w:t>2</w:t>
                          </w:r>
                          <w:r>
                            <w:fldChar w:fldCharType="end"/>
                          </w:r>
                        </w:p>
                      </w:txbxContent>
                    </wps:txbx>
                    <wps:bodyPr vert="horz" wrap="none" lIns="0" tIns="0" rIns="0" bIns="0" anchor="t" anchorCtr="0">
                      <a:spAutoFit/>
                    </wps:bodyPr>
                  </wps:wsp>
                </a:graphicData>
              </a:graphic>
            </wp:anchor>
          </w:drawing>
        </mc:Choice>
        <mc:Fallback>
          <w:pict>
            <v:shapetype w14:anchorId="73602269" id="_x0000_t202" coordsize="21600,21600" o:spt="202" path="m,l,21600r21600,l21600,xe">
              <v:stroke joinstyle="miter"/>
              <v:path gradientshapeok="t" o:connecttype="rect"/>
            </v:shapetype>
            <v:shape id="_x0000_s1034" type="#_x0000_t202" style="position:absolute;margin-left:0;margin-top:0;width:2in;height:2in;z-index:25167360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" filled="f" stroked="f">
              <v:textbox style="mso-fit-shape-to-text:t" inset="0,0,0,0">
                <w:txbxContent>
                  <w:p w14:paraId="0ADE9ABB" w14:textId="77777777" w:rsidR="00CC2512" w:rsidRDefault="00705C2B">
                    <w:pPr>
                      <w:pStyle w:val="a5"/>
                    </w:pPr>
                    <w:r>
                      <w:fldChar w:fldCharType="begin"/>
                    </w:r>
                    <w:r>
                      <w:instrText xml:space="preserve"> PAGE  \* MERGEFORMAT </w:instrText>
                    </w:r>
                    <w:r>
                      <w:fldChar w:fldCharType="separate"/>
                    </w:r>
                    <w:r>
                      <w:t>2</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DA05A3" w14:textId="77777777" w:rsidR="00705C2B" w:rsidRDefault="00705C2B">
      <w:r>
        <w:separator/>
      </w:r>
    </w:p>
  </w:footnote>
  <w:footnote w:type="continuationSeparator" w:id="0">
    <w:p w14:paraId="40F1BA8E" w14:textId="77777777" w:rsidR="00705C2B" w:rsidRDefault="00705C2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60A1D3" w14:textId="77777777" w:rsidR="00CC2512" w:rsidRDefault="00705C2B">
    <w:pPr>
      <w:pStyle w:val="a6"/>
      <w:jc w:val="center"/>
      <w:rPr>
        <w:sz w:val="21"/>
        <w:szCs w:val="32"/>
      </w:rPr>
    </w:pPr>
    <w:r>
      <w:rPr>
        <w:rFonts w:hint="eastAsia"/>
        <w:sz w:val="21"/>
        <w:szCs w:val="32"/>
      </w:rPr>
      <w:t>P01</w:t>
    </w:r>
    <w:r>
      <w:rPr>
        <w:rFonts w:hint="eastAsia"/>
        <w:sz w:val="21"/>
        <w:szCs w:val="32"/>
      </w:rPr>
      <w:t>左、右心室分割及评价指标计算实验报告</w:t>
    </w:r>
  </w:p>
  <w:p w14:paraId="422CD87F" w14:textId="77777777" w:rsidR="00CC2512" w:rsidRDefault="00CC2512">
    <w:pPr>
      <w:pStyle w:val="a6"/>
      <w:pBdr>
        <w:bottom w:val="single" w:sz="4" w:space="1"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2BE5272"/>
    <w:multiLevelType w:val="singleLevel"/>
    <w:tmpl w:val="82BE5272"/>
    <w:lvl w:ilvl="0">
      <w:start w:val="2"/>
      <w:numFmt w:val="decimal"/>
      <w:suff w:val="nothing"/>
      <w:lvlText w:val="（%1）"/>
      <w:lvlJc w:val="left"/>
    </w:lvl>
  </w:abstractNum>
  <w:abstractNum w:abstractNumId="1" w15:restartNumberingAfterBreak="0">
    <w:nsid w:val="A2B35778"/>
    <w:multiLevelType w:val="singleLevel"/>
    <w:tmpl w:val="A2B35778"/>
    <w:lvl w:ilvl="0">
      <w:start w:val="1"/>
      <w:numFmt w:val="decimal"/>
      <w:lvlText w:val="(%1)"/>
      <w:lvlJc w:val="left"/>
      <w:pPr>
        <w:tabs>
          <w:tab w:val="left" w:pos="420"/>
        </w:tabs>
        <w:ind w:left="845" w:hanging="425"/>
      </w:pPr>
      <w:rPr>
        <w:rFonts w:hint="default"/>
      </w:rPr>
    </w:lvl>
  </w:abstractNum>
  <w:abstractNum w:abstractNumId="2" w15:restartNumberingAfterBreak="0">
    <w:nsid w:val="A3B011CF"/>
    <w:multiLevelType w:val="singleLevel"/>
    <w:tmpl w:val="A3B011CF"/>
    <w:lvl w:ilvl="0">
      <w:start w:val="1"/>
      <w:numFmt w:val="decimal"/>
      <w:lvlText w:val="(%1)"/>
      <w:lvlJc w:val="left"/>
      <w:pPr>
        <w:tabs>
          <w:tab w:val="left" w:pos="420"/>
        </w:tabs>
        <w:ind w:left="845" w:hanging="425"/>
      </w:pPr>
      <w:rPr>
        <w:rFonts w:hint="default"/>
      </w:rPr>
    </w:lvl>
  </w:abstractNum>
  <w:abstractNum w:abstractNumId="3" w15:restartNumberingAfterBreak="0">
    <w:nsid w:val="C5BF42B0"/>
    <w:multiLevelType w:val="singleLevel"/>
    <w:tmpl w:val="C5BF42B0"/>
    <w:lvl w:ilvl="0">
      <w:start w:val="1"/>
      <w:numFmt w:val="decimal"/>
      <w:lvlText w:val="(%1)"/>
      <w:lvlJc w:val="left"/>
      <w:pPr>
        <w:tabs>
          <w:tab w:val="left" w:pos="420"/>
        </w:tabs>
        <w:ind w:left="845" w:hanging="425"/>
      </w:pPr>
      <w:rPr>
        <w:rFonts w:hint="default"/>
      </w:rPr>
    </w:lvl>
  </w:abstractNum>
  <w:abstractNum w:abstractNumId="4" w15:restartNumberingAfterBreak="0">
    <w:nsid w:val="D2136701"/>
    <w:multiLevelType w:val="singleLevel"/>
    <w:tmpl w:val="D2136701"/>
    <w:lvl w:ilvl="0">
      <w:start w:val="1"/>
      <w:numFmt w:val="decimal"/>
      <w:suff w:val="nothing"/>
      <w:lvlText w:val="（%1）"/>
      <w:lvlJc w:val="left"/>
      <w:pPr>
        <w:ind w:left="420"/>
      </w:pPr>
    </w:lvl>
  </w:abstractNum>
  <w:abstractNum w:abstractNumId="5" w15:restartNumberingAfterBreak="0">
    <w:nsid w:val="E1380AD7"/>
    <w:multiLevelType w:val="singleLevel"/>
    <w:tmpl w:val="E1380AD7"/>
    <w:lvl w:ilvl="0">
      <w:start w:val="1"/>
      <w:numFmt w:val="decimal"/>
      <w:lvlText w:val="(%1)"/>
      <w:lvlJc w:val="left"/>
      <w:pPr>
        <w:tabs>
          <w:tab w:val="left" w:pos="420"/>
        </w:tabs>
        <w:ind w:left="845" w:hanging="425"/>
      </w:pPr>
      <w:rPr>
        <w:rFonts w:hint="default"/>
      </w:rPr>
    </w:lvl>
  </w:abstractNum>
  <w:abstractNum w:abstractNumId="6" w15:restartNumberingAfterBreak="0">
    <w:nsid w:val="EFE7AD28"/>
    <w:multiLevelType w:val="singleLevel"/>
    <w:tmpl w:val="EFE7AD28"/>
    <w:lvl w:ilvl="0">
      <w:start w:val="1"/>
      <w:numFmt w:val="decimal"/>
      <w:lvlText w:val="(%1)"/>
      <w:lvlJc w:val="left"/>
      <w:pPr>
        <w:tabs>
          <w:tab w:val="left" w:pos="420"/>
        </w:tabs>
        <w:ind w:left="845" w:hanging="425"/>
      </w:pPr>
      <w:rPr>
        <w:rFonts w:hint="default"/>
      </w:rPr>
    </w:lvl>
  </w:abstractNum>
  <w:abstractNum w:abstractNumId="7" w15:restartNumberingAfterBreak="0">
    <w:nsid w:val="FE474347"/>
    <w:multiLevelType w:val="multilevel"/>
    <w:tmpl w:val="FE474347"/>
    <w:lvl w:ilvl="0">
      <w:start w:val="2"/>
      <w:numFmt w:val="decimal"/>
      <w:lvlText w:val="%1."/>
      <w:lvlJc w:val="left"/>
      <w:pPr>
        <w:tabs>
          <w:tab w:val="left" w:pos="312"/>
        </w:tabs>
      </w:p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8" w15:restartNumberingAfterBreak="0">
    <w:nsid w:val="018EED0E"/>
    <w:multiLevelType w:val="singleLevel"/>
    <w:tmpl w:val="018EED0E"/>
    <w:lvl w:ilvl="0">
      <w:start w:val="1"/>
      <w:numFmt w:val="lowerLetter"/>
      <w:suff w:val="nothing"/>
      <w:lvlText w:val="（%1）"/>
      <w:lvlJc w:val="left"/>
    </w:lvl>
  </w:abstractNum>
  <w:abstractNum w:abstractNumId="9" w15:restartNumberingAfterBreak="0">
    <w:nsid w:val="06C74302"/>
    <w:multiLevelType w:val="singleLevel"/>
    <w:tmpl w:val="06C74302"/>
    <w:lvl w:ilvl="0">
      <w:start w:val="1"/>
      <w:numFmt w:val="decimal"/>
      <w:lvlText w:val="(%1)"/>
      <w:lvlJc w:val="left"/>
      <w:pPr>
        <w:ind w:left="425" w:hanging="425"/>
      </w:pPr>
      <w:rPr>
        <w:rFonts w:hint="default"/>
      </w:rPr>
    </w:lvl>
  </w:abstractNum>
  <w:abstractNum w:abstractNumId="10" w15:restartNumberingAfterBreak="0">
    <w:nsid w:val="06CBE904"/>
    <w:multiLevelType w:val="singleLevel"/>
    <w:tmpl w:val="06CBE904"/>
    <w:lvl w:ilvl="0">
      <w:start w:val="1"/>
      <w:numFmt w:val="decimal"/>
      <w:suff w:val="space"/>
      <w:lvlText w:val="第%1章"/>
      <w:lvlJc w:val="left"/>
    </w:lvl>
  </w:abstractNum>
  <w:abstractNum w:abstractNumId="11" w15:restartNumberingAfterBreak="0">
    <w:nsid w:val="08D0C232"/>
    <w:multiLevelType w:val="singleLevel"/>
    <w:tmpl w:val="08D0C232"/>
    <w:lvl w:ilvl="0">
      <w:start w:val="1"/>
      <w:numFmt w:val="chineseCounting"/>
      <w:suff w:val="nothing"/>
      <w:lvlText w:val="%1、"/>
      <w:lvlJc w:val="left"/>
      <w:rPr>
        <w:rFonts w:hint="eastAsia"/>
      </w:rPr>
    </w:lvl>
  </w:abstractNum>
  <w:abstractNum w:abstractNumId="12" w15:restartNumberingAfterBreak="0">
    <w:nsid w:val="090090AA"/>
    <w:multiLevelType w:val="singleLevel"/>
    <w:tmpl w:val="090090AA"/>
    <w:lvl w:ilvl="0">
      <w:start w:val="1"/>
      <w:numFmt w:val="decimal"/>
      <w:lvlText w:val="(%1)"/>
      <w:lvlJc w:val="left"/>
      <w:pPr>
        <w:tabs>
          <w:tab w:val="left" w:pos="420"/>
        </w:tabs>
        <w:ind w:left="845" w:hanging="425"/>
      </w:pPr>
      <w:rPr>
        <w:rFonts w:hint="default"/>
      </w:rPr>
    </w:lvl>
  </w:abstractNum>
  <w:abstractNum w:abstractNumId="13" w15:restartNumberingAfterBreak="0">
    <w:nsid w:val="1160E32E"/>
    <w:multiLevelType w:val="singleLevel"/>
    <w:tmpl w:val="1160E32E"/>
    <w:lvl w:ilvl="0">
      <w:start w:val="1"/>
      <w:numFmt w:val="lowerLetter"/>
      <w:suff w:val="nothing"/>
      <w:lvlText w:val="（%1）"/>
      <w:lvlJc w:val="left"/>
    </w:lvl>
  </w:abstractNum>
  <w:abstractNum w:abstractNumId="14" w15:restartNumberingAfterBreak="0">
    <w:nsid w:val="1F500EDE"/>
    <w:multiLevelType w:val="singleLevel"/>
    <w:tmpl w:val="1F500EDE"/>
    <w:lvl w:ilvl="0">
      <w:start w:val="1"/>
      <w:numFmt w:val="lowerLetter"/>
      <w:suff w:val="space"/>
      <w:lvlText w:val="（%1）"/>
      <w:lvlJc w:val="left"/>
    </w:lvl>
  </w:abstractNum>
  <w:abstractNum w:abstractNumId="15" w15:restartNumberingAfterBreak="0">
    <w:nsid w:val="25125A44"/>
    <w:multiLevelType w:val="singleLevel"/>
    <w:tmpl w:val="25125A44"/>
    <w:lvl w:ilvl="0">
      <w:start w:val="1"/>
      <w:numFmt w:val="lowerLetter"/>
      <w:suff w:val="nothing"/>
      <w:lvlText w:val="（%1）"/>
      <w:lvlJc w:val="left"/>
    </w:lvl>
  </w:abstractNum>
  <w:abstractNum w:abstractNumId="16" w15:restartNumberingAfterBreak="0">
    <w:nsid w:val="259BB50D"/>
    <w:multiLevelType w:val="singleLevel"/>
    <w:tmpl w:val="259BB50D"/>
    <w:lvl w:ilvl="0">
      <w:start w:val="1"/>
      <w:numFmt w:val="decimal"/>
      <w:suff w:val="nothing"/>
      <w:lvlText w:val="（%1）"/>
      <w:lvlJc w:val="left"/>
    </w:lvl>
  </w:abstractNum>
  <w:abstractNum w:abstractNumId="17" w15:restartNumberingAfterBreak="0">
    <w:nsid w:val="4774CB5D"/>
    <w:multiLevelType w:val="singleLevel"/>
    <w:tmpl w:val="4774CB5D"/>
    <w:lvl w:ilvl="0">
      <w:start w:val="1"/>
      <w:numFmt w:val="decimal"/>
      <w:lvlText w:val="%1."/>
      <w:lvlJc w:val="left"/>
      <w:pPr>
        <w:tabs>
          <w:tab w:val="left" w:pos="312"/>
        </w:tabs>
      </w:pPr>
    </w:lvl>
  </w:abstractNum>
  <w:abstractNum w:abstractNumId="18" w15:restartNumberingAfterBreak="0">
    <w:nsid w:val="54BFC69D"/>
    <w:multiLevelType w:val="singleLevel"/>
    <w:tmpl w:val="54BFC69D"/>
    <w:lvl w:ilvl="0">
      <w:start w:val="1"/>
      <w:numFmt w:val="lowerLetter"/>
      <w:suff w:val="nothing"/>
      <w:lvlText w:val="（%1）"/>
      <w:lvlJc w:val="left"/>
    </w:lvl>
  </w:abstractNum>
  <w:abstractNum w:abstractNumId="19" w15:restartNumberingAfterBreak="0">
    <w:nsid w:val="60ACA19F"/>
    <w:multiLevelType w:val="singleLevel"/>
    <w:tmpl w:val="60ACA19F"/>
    <w:lvl w:ilvl="0">
      <w:start w:val="3"/>
      <w:numFmt w:val="decimal"/>
      <w:suff w:val="space"/>
      <w:lvlText w:val="[%1]"/>
      <w:lvlJc w:val="left"/>
    </w:lvl>
  </w:abstractNum>
  <w:abstractNum w:abstractNumId="20" w15:restartNumberingAfterBreak="0">
    <w:nsid w:val="7061D2A2"/>
    <w:multiLevelType w:val="singleLevel"/>
    <w:tmpl w:val="7061D2A2"/>
    <w:lvl w:ilvl="0">
      <w:start w:val="1"/>
      <w:numFmt w:val="lowerLetter"/>
      <w:suff w:val="nothing"/>
      <w:lvlText w:val="（%1）"/>
      <w:lvlJc w:val="left"/>
    </w:lvl>
  </w:abstractNum>
  <w:abstractNum w:abstractNumId="21" w15:restartNumberingAfterBreak="0">
    <w:nsid w:val="7C493A07"/>
    <w:multiLevelType w:val="singleLevel"/>
    <w:tmpl w:val="7C493A07"/>
    <w:lvl w:ilvl="0">
      <w:start w:val="1"/>
      <w:numFmt w:val="decimal"/>
      <w:lvlText w:val="(%1)"/>
      <w:lvlJc w:val="left"/>
      <w:pPr>
        <w:ind w:left="425" w:hanging="425"/>
      </w:pPr>
      <w:rPr>
        <w:rFonts w:hint="default"/>
      </w:rPr>
    </w:lvl>
  </w:abstractNum>
  <w:num w:numId="1">
    <w:abstractNumId w:val="11"/>
  </w:num>
  <w:num w:numId="2">
    <w:abstractNumId w:val="2"/>
  </w:num>
  <w:num w:numId="3">
    <w:abstractNumId w:val="5"/>
  </w:num>
  <w:num w:numId="4">
    <w:abstractNumId w:val="3"/>
  </w:num>
  <w:num w:numId="5">
    <w:abstractNumId w:val="10"/>
  </w:num>
  <w:num w:numId="6">
    <w:abstractNumId w:val="20"/>
  </w:num>
  <w:num w:numId="7">
    <w:abstractNumId w:val="17"/>
  </w:num>
  <w:num w:numId="8">
    <w:abstractNumId w:val="7"/>
  </w:num>
  <w:num w:numId="9">
    <w:abstractNumId w:val="0"/>
  </w:num>
  <w:num w:numId="10">
    <w:abstractNumId w:val="4"/>
  </w:num>
  <w:num w:numId="11">
    <w:abstractNumId w:val="21"/>
  </w:num>
  <w:num w:numId="12">
    <w:abstractNumId w:val="14"/>
  </w:num>
  <w:num w:numId="13">
    <w:abstractNumId w:val="12"/>
  </w:num>
  <w:num w:numId="14">
    <w:abstractNumId w:val="16"/>
  </w:num>
  <w:num w:numId="15">
    <w:abstractNumId w:val="6"/>
  </w:num>
  <w:num w:numId="16">
    <w:abstractNumId w:val="13"/>
  </w:num>
  <w:num w:numId="17">
    <w:abstractNumId w:val="1"/>
  </w:num>
  <w:num w:numId="18">
    <w:abstractNumId w:val="18"/>
  </w:num>
  <w:num w:numId="19">
    <w:abstractNumId w:val="15"/>
  </w:num>
  <w:num w:numId="20">
    <w:abstractNumId w:val="8"/>
  </w:num>
  <w:num w:numId="21">
    <w:abstractNumId w:val="9"/>
  </w:num>
  <w:num w:numId="22">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杜 秀全">
    <w15:presenceInfo w15:providerId="Windows Live" w15:userId="c0965e154a49b88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proofState w:spelling="clean" w:grammar="clean"/>
  <w:trackRevisions/>
  <w:defaultTabStop w:val="420"/>
  <w:evenAndOddHeaders/>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NDU4ZTQ3N2Q1YWQzNjk5NzdmNWY3ZTA3NzI4NTBhNjEifQ=="/>
  </w:docVars>
  <w:rsids>
    <w:rsidRoot w:val="00D55B4D"/>
    <w:rsid w:val="002F0BF2"/>
    <w:rsid w:val="00575477"/>
    <w:rsid w:val="00663C08"/>
    <w:rsid w:val="00705C2B"/>
    <w:rsid w:val="007B70FA"/>
    <w:rsid w:val="0087725B"/>
    <w:rsid w:val="008F6555"/>
    <w:rsid w:val="00A94D56"/>
    <w:rsid w:val="00BC3E8E"/>
    <w:rsid w:val="00C22AEB"/>
    <w:rsid w:val="00CC2512"/>
    <w:rsid w:val="00D55B4D"/>
    <w:rsid w:val="00E417D7"/>
    <w:rsid w:val="00E87F17"/>
    <w:rsid w:val="00ED1E2A"/>
    <w:rsid w:val="00F40DA0"/>
    <w:rsid w:val="00FB429B"/>
    <w:rsid w:val="010E0070"/>
    <w:rsid w:val="01211959"/>
    <w:rsid w:val="01392E52"/>
    <w:rsid w:val="0194697A"/>
    <w:rsid w:val="01DE7DDA"/>
    <w:rsid w:val="01FB1A92"/>
    <w:rsid w:val="02290C40"/>
    <w:rsid w:val="023C3B1F"/>
    <w:rsid w:val="02B80216"/>
    <w:rsid w:val="02DB6913"/>
    <w:rsid w:val="02DC3C61"/>
    <w:rsid w:val="03213229"/>
    <w:rsid w:val="040B000E"/>
    <w:rsid w:val="04910D1F"/>
    <w:rsid w:val="049814B9"/>
    <w:rsid w:val="04E007DB"/>
    <w:rsid w:val="050E50E5"/>
    <w:rsid w:val="053718C6"/>
    <w:rsid w:val="05573B8A"/>
    <w:rsid w:val="057E12A3"/>
    <w:rsid w:val="058A40EC"/>
    <w:rsid w:val="05C5371F"/>
    <w:rsid w:val="05E03D0C"/>
    <w:rsid w:val="061821C8"/>
    <w:rsid w:val="06360EDD"/>
    <w:rsid w:val="06587E4E"/>
    <w:rsid w:val="0664493D"/>
    <w:rsid w:val="06B64A6C"/>
    <w:rsid w:val="06C822EA"/>
    <w:rsid w:val="06D633E0"/>
    <w:rsid w:val="06DD12BD"/>
    <w:rsid w:val="06F832D7"/>
    <w:rsid w:val="073B0D7B"/>
    <w:rsid w:val="079274EE"/>
    <w:rsid w:val="07A9580E"/>
    <w:rsid w:val="07B611C8"/>
    <w:rsid w:val="07E83A26"/>
    <w:rsid w:val="0828743C"/>
    <w:rsid w:val="083E2F6B"/>
    <w:rsid w:val="08A2444D"/>
    <w:rsid w:val="08A640D8"/>
    <w:rsid w:val="08BA39DE"/>
    <w:rsid w:val="08DA4864"/>
    <w:rsid w:val="08E7715F"/>
    <w:rsid w:val="08F54642"/>
    <w:rsid w:val="091361A6"/>
    <w:rsid w:val="092359D7"/>
    <w:rsid w:val="09DE3D12"/>
    <w:rsid w:val="0A173076"/>
    <w:rsid w:val="0A71756C"/>
    <w:rsid w:val="0A850A10"/>
    <w:rsid w:val="0AD61E0B"/>
    <w:rsid w:val="0AF81A67"/>
    <w:rsid w:val="0B1B7A70"/>
    <w:rsid w:val="0B271210"/>
    <w:rsid w:val="0B8D78F5"/>
    <w:rsid w:val="0BA04126"/>
    <w:rsid w:val="0BAC4E5C"/>
    <w:rsid w:val="0BC15432"/>
    <w:rsid w:val="0BC35886"/>
    <w:rsid w:val="0C0F534B"/>
    <w:rsid w:val="0C1741FF"/>
    <w:rsid w:val="0C7156BE"/>
    <w:rsid w:val="0C823740"/>
    <w:rsid w:val="0C917B0E"/>
    <w:rsid w:val="0CAF61E6"/>
    <w:rsid w:val="0CCA0617"/>
    <w:rsid w:val="0CFF11E7"/>
    <w:rsid w:val="0D1150F2"/>
    <w:rsid w:val="0D135FD2"/>
    <w:rsid w:val="0D240982"/>
    <w:rsid w:val="0DDC7AB4"/>
    <w:rsid w:val="0DF14FB3"/>
    <w:rsid w:val="0E17302F"/>
    <w:rsid w:val="0E402FC7"/>
    <w:rsid w:val="0E542A63"/>
    <w:rsid w:val="0E7F623D"/>
    <w:rsid w:val="0E8872EF"/>
    <w:rsid w:val="0EA21F43"/>
    <w:rsid w:val="0EBC2521"/>
    <w:rsid w:val="0EC31DC3"/>
    <w:rsid w:val="0EE14B02"/>
    <w:rsid w:val="0F1A028E"/>
    <w:rsid w:val="0F452E31"/>
    <w:rsid w:val="0F582B65"/>
    <w:rsid w:val="0FBD4B38"/>
    <w:rsid w:val="1001144E"/>
    <w:rsid w:val="10030D22"/>
    <w:rsid w:val="10125409"/>
    <w:rsid w:val="107E3486"/>
    <w:rsid w:val="108256F2"/>
    <w:rsid w:val="108B0D18"/>
    <w:rsid w:val="1097590F"/>
    <w:rsid w:val="112B0C0D"/>
    <w:rsid w:val="113D64B6"/>
    <w:rsid w:val="115B0399"/>
    <w:rsid w:val="1176097D"/>
    <w:rsid w:val="117F087D"/>
    <w:rsid w:val="118539B9"/>
    <w:rsid w:val="119711DD"/>
    <w:rsid w:val="11DB182B"/>
    <w:rsid w:val="11EC6E3B"/>
    <w:rsid w:val="12413D84"/>
    <w:rsid w:val="128F714D"/>
    <w:rsid w:val="129A57C7"/>
    <w:rsid w:val="12A559A2"/>
    <w:rsid w:val="12D8381A"/>
    <w:rsid w:val="12DD6468"/>
    <w:rsid w:val="13052787"/>
    <w:rsid w:val="137759E6"/>
    <w:rsid w:val="138E2060"/>
    <w:rsid w:val="13B766C0"/>
    <w:rsid w:val="13BA04CA"/>
    <w:rsid w:val="14107EB2"/>
    <w:rsid w:val="14AF3ABC"/>
    <w:rsid w:val="14BB1A76"/>
    <w:rsid w:val="14FA7895"/>
    <w:rsid w:val="14FB6BE2"/>
    <w:rsid w:val="151632A6"/>
    <w:rsid w:val="15453B8B"/>
    <w:rsid w:val="158E4113"/>
    <w:rsid w:val="159A3ED7"/>
    <w:rsid w:val="15B900D5"/>
    <w:rsid w:val="15C20F13"/>
    <w:rsid w:val="16114D2A"/>
    <w:rsid w:val="161D2412"/>
    <w:rsid w:val="16680BED"/>
    <w:rsid w:val="167C3914"/>
    <w:rsid w:val="167D7355"/>
    <w:rsid w:val="16BA0495"/>
    <w:rsid w:val="16CF0C23"/>
    <w:rsid w:val="16DF33A1"/>
    <w:rsid w:val="17171557"/>
    <w:rsid w:val="1742154C"/>
    <w:rsid w:val="17465999"/>
    <w:rsid w:val="175579C2"/>
    <w:rsid w:val="17832E91"/>
    <w:rsid w:val="179E57D5"/>
    <w:rsid w:val="185F7735"/>
    <w:rsid w:val="18666551"/>
    <w:rsid w:val="18787ADF"/>
    <w:rsid w:val="18B77C98"/>
    <w:rsid w:val="19833217"/>
    <w:rsid w:val="198527A8"/>
    <w:rsid w:val="19980553"/>
    <w:rsid w:val="1A0062D3"/>
    <w:rsid w:val="1A3A2F9C"/>
    <w:rsid w:val="1A416EBE"/>
    <w:rsid w:val="1AA66E7A"/>
    <w:rsid w:val="1AE24A22"/>
    <w:rsid w:val="1B203E27"/>
    <w:rsid w:val="1B373314"/>
    <w:rsid w:val="1B762B2C"/>
    <w:rsid w:val="1B7B0307"/>
    <w:rsid w:val="1B863477"/>
    <w:rsid w:val="1BC752FA"/>
    <w:rsid w:val="1BE4346A"/>
    <w:rsid w:val="1BE43BA5"/>
    <w:rsid w:val="1BEB0073"/>
    <w:rsid w:val="1CF540E9"/>
    <w:rsid w:val="1D223015"/>
    <w:rsid w:val="1D281406"/>
    <w:rsid w:val="1D4B5609"/>
    <w:rsid w:val="1DB4038D"/>
    <w:rsid w:val="1DD92307"/>
    <w:rsid w:val="1E1A6F96"/>
    <w:rsid w:val="1E1F2595"/>
    <w:rsid w:val="1E3866E4"/>
    <w:rsid w:val="1EB27D68"/>
    <w:rsid w:val="1EE91D3F"/>
    <w:rsid w:val="1F101C86"/>
    <w:rsid w:val="1F2D681C"/>
    <w:rsid w:val="1F51312D"/>
    <w:rsid w:val="1F792DAF"/>
    <w:rsid w:val="1FFC34F8"/>
    <w:rsid w:val="200039FB"/>
    <w:rsid w:val="200B777F"/>
    <w:rsid w:val="20357492"/>
    <w:rsid w:val="205C414F"/>
    <w:rsid w:val="207B1888"/>
    <w:rsid w:val="20866F94"/>
    <w:rsid w:val="20AB775B"/>
    <w:rsid w:val="20DF664B"/>
    <w:rsid w:val="20E87BC4"/>
    <w:rsid w:val="21002D27"/>
    <w:rsid w:val="224A5DEE"/>
    <w:rsid w:val="224F429B"/>
    <w:rsid w:val="22525B39"/>
    <w:rsid w:val="22736739"/>
    <w:rsid w:val="228B7C98"/>
    <w:rsid w:val="22F32E79"/>
    <w:rsid w:val="2308045D"/>
    <w:rsid w:val="230B6414"/>
    <w:rsid w:val="231B2164"/>
    <w:rsid w:val="23A23246"/>
    <w:rsid w:val="23E145F4"/>
    <w:rsid w:val="23FC6851"/>
    <w:rsid w:val="241E3A3C"/>
    <w:rsid w:val="24431BDE"/>
    <w:rsid w:val="244D1347"/>
    <w:rsid w:val="246170B5"/>
    <w:rsid w:val="247B447A"/>
    <w:rsid w:val="24810259"/>
    <w:rsid w:val="249B5576"/>
    <w:rsid w:val="24B92A42"/>
    <w:rsid w:val="24D55109"/>
    <w:rsid w:val="25051A1C"/>
    <w:rsid w:val="25513251"/>
    <w:rsid w:val="255B1D54"/>
    <w:rsid w:val="25666F1A"/>
    <w:rsid w:val="258A1146"/>
    <w:rsid w:val="25D774E7"/>
    <w:rsid w:val="25E25630"/>
    <w:rsid w:val="25F211C5"/>
    <w:rsid w:val="26221654"/>
    <w:rsid w:val="26221809"/>
    <w:rsid w:val="26355FA6"/>
    <w:rsid w:val="266863B8"/>
    <w:rsid w:val="26881A92"/>
    <w:rsid w:val="269811C6"/>
    <w:rsid w:val="26AD333E"/>
    <w:rsid w:val="26DA3BCC"/>
    <w:rsid w:val="271B7437"/>
    <w:rsid w:val="27355BE4"/>
    <w:rsid w:val="278C389C"/>
    <w:rsid w:val="27B86166"/>
    <w:rsid w:val="27BA031B"/>
    <w:rsid w:val="283E5ACA"/>
    <w:rsid w:val="2851184D"/>
    <w:rsid w:val="286F6754"/>
    <w:rsid w:val="287A1946"/>
    <w:rsid w:val="28AD3ACA"/>
    <w:rsid w:val="28B766F6"/>
    <w:rsid w:val="28D4324F"/>
    <w:rsid w:val="28E62B38"/>
    <w:rsid w:val="28F05A69"/>
    <w:rsid w:val="28F72F97"/>
    <w:rsid w:val="29BC5003"/>
    <w:rsid w:val="29E24537"/>
    <w:rsid w:val="2A18008B"/>
    <w:rsid w:val="2A1C040D"/>
    <w:rsid w:val="2A231358"/>
    <w:rsid w:val="2A491627"/>
    <w:rsid w:val="2A6D1762"/>
    <w:rsid w:val="2AB10EF8"/>
    <w:rsid w:val="2AF14141"/>
    <w:rsid w:val="2B073965"/>
    <w:rsid w:val="2B4A0842"/>
    <w:rsid w:val="2B4D3342"/>
    <w:rsid w:val="2B4E678A"/>
    <w:rsid w:val="2B563FA5"/>
    <w:rsid w:val="2B9D683D"/>
    <w:rsid w:val="2BCE4483"/>
    <w:rsid w:val="2BEE15CD"/>
    <w:rsid w:val="2C0675BA"/>
    <w:rsid w:val="2C3D700C"/>
    <w:rsid w:val="2C9F2AB9"/>
    <w:rsid w:val="2CA75FCB"/>
    <w:rsid w:val="2D027262"/>
    <w:rsid w:val="2D4676B1"/>
    <w:rsid w:val="2DA62123"/>
    <w:rsid w:val="2DD361D2"/>
    <w:rsid w:val="2DF81343"/>
    <w:rsid w:val="2DFB239F"/>
    <w:rsid w:val="2E362201"/>
    <w:rsid w:val="2E6E3CFB"/>
    <w:rsid w:val="2F1A59E5"/>
    <w:rsid w:val="2F2B2677"/>
    <w:rsid w:val="2F656BC3"/>
    <w:rsid w:val="2F662C24"/>
    <w:rsid w:val="2FAF1ED5"/>
    <w:rsid w:val="2FB83561"/>
    <w:rsid w:val="2FC52DC2"/>
    <w:rsid w:val="30044C33"/>
    <w:rsid w:val="3015575C"/>
    <w:rsid w:val="306F78B6"/>
    <w:rsid w:val="3086532C"/>
    <w:rsid w:val="30AC5D12"/>
    <w:rsid w:val="30D61664"/>
    <w:rsid w:val="30DA2946"/>
    <w:rsid w:val="31066CA8"/>
    <w:rsid w:val="31162FEA"/>
    <w:rsid w:val="31540F86"/>
    <w:rsid w:val="316E7B6E"/>
    <w:rsid w:val="31A246EB"/>
    <w:rsid w:val="31C851B2"/>
    <w:rsid w:val="32F0099A"/>
    <w:rsid w:val="32F41A8F"/>
    <w:rsid w:val="330B7240"/>
    <w:rsid w:val="33122EA7"/>
    <w:rsid w:val="3341378C"/>
    <w:rsid w:val="338A5BF7"/>
    <w:rsid w:val="33900270"/>
    <w:rsid w:val="33EF2449"/>
    <w:rsid w:val="33F95E15"/>
    <w:rsid w:val="34480B4A"/>
    <w:rsid w:val="34657AF4"/>
    <w:rsid w:val="34772AD9"/>
    <w:rsid w:val="34883202"/>
    <w:rsid w:val="34B34216"/>
    <w:rsid w:val="351531C7"/>
    <w:rsid w:val="352C2AEC"/>
    <w:rsid w:val="35397A14"/>
    <w:rsid w:val="353E75DF"/>
    <w:rsid w:val="353F3CFB"/>
    <w:rsid w:val="357240D1"/>
    <w:rsid w:val="35DF3F1C"/>
    <w:rsid w:val="36486BE0"/>
    <w:rsid w:val="36881635"/>
    <w:rsid w:val="36AE738B"/>
    <w:rsid w:val="370B658B"/>
    <w:rsid w:val="371C2AA8"/>
    <w:rsid w:val="37555A58"/>
    <w:rsid w:val="37B24C58"/>
    <w:rsid w:val="37CF2E52"/>
    <w:rsid w:val="37EB72B3"/>
    <w:rsid w:val="3809239F"/>
    <w:rsid w:val="381F52F0"/>
    <w:rsid w:val="38AF1198"/>
    <w:rsid w:val="38BF1ED3"/>
    <w:rsid w:val="38C97C97"/>
    <w:rsid w:val="38CC1D4A"/>
    <w:rsid w:val="38D62BC9"/>
    <w:rsid w:val="39114276"/>
    <w:rsid w:val="391D5E29"/>
    <w:rsid w:val="39576F54"/>
    <w:rsid w:val="39B04CBE"/>
    <w:rsid w:val="39D2513E"/>
    <w:rsid w:val="39E84962"/>
    <w:rsid w:val="3A255109"/>
    <w:rsid w:val="3A2F10AE"/>
    <w:rsid w:val="3A5E7CCF"/>
    <w:rsid w:val="3AB1097C"/>
    <w:rsid w:val="3ACD1791"/>
    <w:rsid w:val="3AD82C28"/>
    <w:rsid w:val="3AFC5601"/>
    <w:rsid w:val="3B1E3F1A"/>
    <w:rsid w:val="3B6D0286"/>
    <w:rsid w:val="3B8366D2"/>
    <w:rsid w:val="3BAE1209"/>
    <w:rsid w:val="3BAE5737"/>
    <w:rsid w:val="3BD86AFA"/>
    <w:rsid w:val="3BDB14B0"/>
    <w:rsid w:val="3BE94C92"/>
    <w:rsid w:val="3C0637C5"/>
    <w:rsid w:val="3C4B63D4"/>
    <w:rsid w:val="3C54160F"/>
    <w:rsid w:val="3C876996"/>
    <w:rsid w:val="3C9D14ED"/>
    <w:rsid w:val="3CD73705"/>
    <w:rsid w:val="3CDD29C1"/>
    <w:rsid w:val="3D0611DA"/>
    <w:rsid w:val="3D606F05"/>
    <w:rsid w:val="3D884009"/>
    <w:rsid w:val="3DB81269"/>
    <w:rsid w:val="3DDA1040"/>
    <w:rsid w:val="3DDC47DD"/>
    <w:rsid w:val="3DF72094"/>
    <w:rsid w:val="3DFC0F76"/>
    <w:rsid w:val="3E416D36"/>
    <w:rsid w:val="3E4800C5"/>
    <w:rsid w:val="3E864749"/>
    <w:rsid w:val="3F0B4D59"/>
    <w:rsid w:val="3F214472"/>
    <w:rsid w:val="3F4D1488"/>
    <w:rsid w:val="3F7D4F2E"/>
    <w:rsid w:val="3F836EDA"/>
    <w:rsid w:val="3F9A112C"/>
    <w:rsid w:val="3FE51248"/>
    <w:rsid w:val="402E6E46"/>
    <w:rsid w:val="403703F1"/>
    <w:rsid w:val="40377B31"/>
    <w:rsid w:val="404E573A"/>
    <w:rsid w:val="406E11C5"/>
    <w:rsid w:val="408B6B29"/>
    <w:rsid w:val="40A47108"/>
    <w:rsid w:val="40E439A9"/>
    <w:rsid w:val="41235477"/>
    <w:rsid w:val="414B67C3"/>
    <w:rsid w:val="415316D4"/>
    <w:rsid w:val="41610FD0"/>
    <w:rsid w:val="41630D72"/>
    <w:rsid w:val="41AB6C30"/>
    <w:rsid w:val="41AC53A5"/>
    <w:rsid w:val="41D76705"/>
    <w:rsid w:val="42123637"/>
    <w:rsid w:val="42500FB3"/>
    <w:rsid w:val="426F2868"/>
    <w:rsid w:val="427B4245"/>
    <w:rsid w:val="42C70660"/>
    <w:rsid w:val="42F500EF"/>
    <w:rsid w:val="43052AF8"/>
    <w:rsid w:val="433A2023"/>
    <w:rsid w:val="43544E16"/>
    <w:rsid w:val="435B7D37"/>
    <w:rsid w:val="43626A8A"/>
    <w:rsid w:val="43703092"/>
    <w:rsid w:val="43822E12"/>
    <w:rsid w:val="43F45F04"/>
    <w:rsid w:val="44125964"/>
    <w:rsid w:val="44375106"/>
    <w:rsid w:val="4450012F"/>
    <w:rsid w:val="44721B27"/>
    <w:rsid w:val="44775260"/>
    <w:rsid w:val="447B4624"/>
    <w:rsid w:val="44C4409A"/>
    <w:rsid w:val="44CE6E4A"/>
    <w:rsid w:val="44D04A58"/>
    <w:rsid w:val="44DD06EB"/>
    <w:rsid w:val="451B0D4C"/>
    <w:rsid w:val="45207111"/>
    <w:rsid w:val="45BE6EBE"/>
    <w:rsid w:val="461818B8"/>
    <w:rsid w:val="464A2500"/>
    <w:rsid w:val="467D3E9B"/>
    <w:rsid w:val="46AD457E"/>
    <w:rsid w:val="46B11CD5"/>
    <w:rsid w:val="4707234B"/>
    <w:rsid w:val="476870E2"/>
    <w:rsid w:val="47E435E3"/>
    <w:rsid w:val="47F03402"/>
    <w:rsid w:val="47F22E4F"/>
    <w:rsid w:val="48032AD9"/>
    <w:rsid w:val="486A6E89"/>
    <w:rsid w:val="48BF2D31"/>
    <w:rsid w:val="48CB1080"/>
    <w:rsid w:val="48D60C67"/>
    <w:rsid w:val="48EE489E"/>
    <w:rsid w:val="49090450"/>
    <w:rsid w:val="49115557"/>
    <w:rsid w:val="49F21C2A"/>
    <w:rsid w:val="4A321205"/>
    <w:rsid w:val="4A353E64"/>
    <w:rsid w:val="4A36326D"/>
    <w:rsid w:val="4A767978"/>
    <w:rsid w:val="4AAC5537"/>
    <w:rsid w:val="4AD947D9"/>
    <w:rsid w:val="4AEF6A83"/>
    <w:rsid w:val="4B1332AD"/>
    <w:rsid w:val="4B1A317B"/>
    <w:rsid w:val="4B247F7D"/>
    <w:rsid w:val="4B941C34"/>
    <w:rsid w:val="4B9D0613"/>
    <w:rsid w:val="4BAA5956"/>
    <w:rsid w:val="4BAC2137"/>
    <w:rsid w:val="4BB97467"/>
    <w:rsid w:val="4BD73AAE"/>
    <w:rsid w:val="4C5916EF"/>
    <w:rsid w:val="4C804ECE"/>
    <w:rsid w:val="4CAE69E8"/>
    <w:rsid w:val="4CC51AC6"/>
    <w:rsid w:val="4CEF3427"/>
    <w:rsid w:val="4CFC5CB1"/>
    <w:rsid w:val="4D1B6FEE"/>
    <w:rsid w:val="4D1C3C25"/>
    <w:rsid w:val="4D213A30"/>
    <w:rsid w:val="4D625E3B"/>
    <w:rsid w:val="4DD70B1D"/>
    <w:rsid w:val="4DDB651F"/>
    <w:rsid w:val="4E8B1863"/>
    <w:rsid w:val="4EE6341B"/>
    <w:rsid w:val="4F8D5360"/>
    <w:rsid w:val="4FC357FD"/>
    <w:rsid w:val="4FC5018F"/>
    <w:rsid w:val="4FCB4698"/>
    <w:rsid w:val="4FD86E1E"/>
    <w:rsid w:val="4FDA436A"/>
    <w:rsid w:val="4FDC4451"/>
    <w:rsid w:val="4FE33176"/>
    <w:rsid w:val="50041363"/>
    <w:rsid w:val="50461F8A"/>
    <w:rsid w:val="505508C7"/>
    <w:rsid w:val="50B22AAE"/>
    <w:rsid w:val="50E517A3"/>
    <w:rsid w:val="510F05CE"/>
    <w:rsid w:val="51295B34"/>
    <w:rsid w:val="512E5A26"/>
    <w:rsid w:val="51432163"/>
    <w:rsid w:val="515C00C6"/>
    <w:rsid w:val="517F7502"/>
    <w:rsid w:val="51B43FDF"/>
    <w:rsid w:val="51C25FE7"/>
    <w:rsid w:val="51E835B2"/>
    <w:rsid w:val="521505D2"/>
    <w:rsid w:val="524C288E"/>
    <w:rsid w:val="52630BD1"/>
    <w:rsid w:val="52BE04FE"/>
    <w:rsid w:val="52F60AA1"/>
    <w:rsid w:val="531A485A"/>
    <w:rsid w:val="538E6122"/>
    <w:rsid w:val="53C66AC7"/>
    <w:rsid w:val="543A57B1"/>
    <w:rsid w:val="544B4013"/>
    <w:rsid w:val="545677A1"/>
    <w:rsid w:val="54752E3E"/>
    <w:rsid w:val="54974C26"/>
    <w:rsid w:val="54A91FA4"/>
    <w:rsid w:val="54C067AF"/>
    <w:rsid w:val="54C35F43"/>
    <w:rsid w:val="554112B2"/>
    <w:rsid w:val="558C6760"/>
    <w:rsid w:val="55B73A92"/>
    <w:rsid w:val="560162DD"/>
    <w:rsid w:val="560C051A"/>
    <w:rsid w:val="562010EB"/>
    <w:rsid w:val="56352885"/>
    <w:rsid w:val="565F7902"/>
    <w:rsid w:val="56A1616C"/>
    <w:rsid w:val="56E30139"/>
    <w:rsid w:val="57004191"/>
    <w:rsid w:val="570D1A54"/>
    <w:rsid w:val="573945F7"/>
    <w:rsid w:val="57B974E6"/>
    <w:rsid w:val="57C55E8A"/>
    <w:rsid w:val="57DB75BB"/>
    <w:rsid w:val="57E02CC4"/>
    <w:rsid w:val="57E82253"/>
    <w:rsid w:val="58122797"/>
    <w:rsid w:val="5833420C"/>
    <w:rsid w:val="587336AD"/>
    <w:rsid w:val="58B5609F"/>
    <w:rsid w:val="58DE337E"/>
    <w:rsid w:val="59213594"/>
    <w:rsid w:val="595C70E1"/>
    <w:rsid w:val="596C200C"/>
    <w:rsid w:val="59955FB3"/>
    <w:rsid w:val="599F092A"/>
    <w:rsid w:val="59BB5797"/>
    <w:rsid w:val="59E52169"/>
    <w:rsid w:val="59E85E60"/>
    <w:rsid w:val="5A1614F5"/>
    <w:rsid w:val="5A1F5D26"/>
    <w:rsid w:val="5A6A5AF8"/>
    <w:rsid w:val="5A9B4AAF"/>
    <w:rsid w:val="5B557525"/>
    <w:rsid w:val="5BA468D4"/>
    <w:rsid w:val="5BAA59BC"/>
    <w:rsid w:val="5BAF30D9"/>
    <w:rsid w:val="5BEF1728"/>
    <w:rsid w:val="5C531CB7"/>
    <w:rsid w:val="5C732C8F"/>
    <w:rsid w:val="5CDD2694"/>
    <w:rsid w:val="5CE609DA"/>
    <w:rsid w:val="5D035061"/>
    <w:rsid w:val="5D0D0521"/>
    <w:rsid w:val="5D6D7849"/>
    <w:rsid w:val="5DF228EA"/>
    <w:rsid w:val="5E084D23"/>
    <w:rsid w:val="5E145476"/>
    <w:rsid w:val="5E167CFF"/>
    <w:rsid w:val="5E1C432A"/>
    <w:rsid w:val="5E2421CE"/>
    <w:rsid w:val="5E2818A0"/>
    <w:rsid w:val="5E5804E7"/>
    <w:rsid w:val="5E8847FE"/>
    <w:rsid w:val="5ECF7456"/>
    <w:rsid w:val="5EF17565"/>
    <w:rsid w:val="5F2B387A"/>
    <w:rsid w:val="5F315F1F"/>
    <w:rsid w:val="5F3439F6"/>
    <w:rsid w:val="5F642187"/>
    <w:rsid w:val="5F8854C8"/>
    <w:rsid w:val="5F954B7C"/>
    <w:rsid w:val="5FB32A6C"/>
    <w:rsid w:val="6045514E"/>
    <w:rsid w:val="605818CD"/>
    <w:rsid w:val="606B7C88"/>
    <w:rsid w:val="606E1F64"/>
    <w:rsid w:val="6089214B"/>
    <w:rsid w:val="608A1A1F"/>
    <w:rsid w:val="609805E0"/>
    <w:rsid w:val="60A22F98"/>
    <w:rsid w:val="60CA4511"/>
    <w:rsid w:val="60DA4B7E"/>
    <w:rsid w:val="6121732C"/>
    <w:rsid w:val="613824FE"/>
    <w:rsid w:val="616D2A89"/>
    <w:rsid w:val="618B5A4F"/>
    <w:rsid w:val="61B36CE4"/>
    <w:rsid w:val="61EA40EF"/>
    <w:rsid w:val="61F96E5C"/>
    <w:rsid w:val="62132A20"/>
    <w:rsid w:val="62287742"/>
    <w:rsid w:val="623E192C"/>
    <w:rsid w:val="62570027"/>
    <w:rsid w:val="62A36FB4"/>
    <w:rsid w:val="630F26B0"/>
    <w:rsid w:val="631E3C32"/>
    <w:rsid w:val="63617B43"/>
    <w:rsid w:val="63B831A3"/>
    <w:rsid w:val="63E63410"/>
    <w:rsid w:val="642975A4"/>
    <w:rsid w:val="64514CE2"/>
    <w:rsid w:val="64560487"/>
    <w:rsid w:val="646031C3"/>
    <w:rsid w:val="65242E70"/>
    <w:rsid w:val="65A56269"/>
    <w:rsid w:val="65D126E2"/>
    <w:rsid w:val="66001677"/>
    <w:rsid w:val="66332254"/>
    <w:rsid w:val="668C4743"/>
    <w:rsid w:val="66B6356E"/>
    <w:rsid w:val="66C86AB4"/>
    <w:rsid w:val="66D165FA"/>
    <w:rsid w:val="66D70853"/>
    <w:rsid w:val="67286A40"/>
    <w:rsid w:val="67386679"/>
    <w:rsid w:val="673F25F6"/>
    <w:rsid w:val="6744501E"/>
    <w:rsid w:val="676314F1"/>
    <w:rsid w:val="679E6F4A"/>
    <w:rsid w:val="67AC1177"/>
    <w:rsid w:val="67FB3E7A"/>
    <w:rsid w:val="6838686B"/>
    <w:rsid w:val="68BB3D9B"/>
    <w:rsid w:val="68C64A8F"/>
    <w:rsid w:val="68D57C80"/>
    <w:rsid w:val="68E7726A"/>
    <w:rsid w:val="69BE4A75"/>
    <w:rsid w:val="69F66F81"/>
    <w:rsid w:val="6A132A85"/>
    <w:rsid w:val="6A2441FE"/>
    <w:rsid w:val="6A78089B"/>
    <w:rsid w:val="6A955389"/>
    <w:rsid w:val="6A9562C0"/>
    <w:rsid w:val="6AAD4C88"/>
    <w:rsid w:val="6AB32780"/>
    <w:rsid w:val="6B607CC8"/>
    <w:rsid w:val="6B9D2F4E"/>
    <w:rsid w:val="6BD34BC2"/>
    <w:rsid w:val="6BEA5A68"/>
    <w:rsid w:val="6C23532C"/>
    <w:rsid w:val="6C296590"/>
    <w:rsid w:val="6C7A052D"/>
    <w:rsid w:val="6C7B240D"/>
    <w:rsid w:val="6C7C7C45"/>
    <w:rsid w:val="6C8845F7"/>
    <w:rsid w:val="6C9F4AA4"/>
    <w:rsid w:val="6D297EFB"/>
    <w:rsid w:val="6D3858EC"/>
    <w:rsid w:val="6D3B13A1"/>
    <w:rsid w:val="6D935DD7"/>
    <w:rsid w:val="6D99255B"/>
    <w:rsid w:val="6DAA54AF"/>
    <w:rsid w:val="6DCC18C9"/>
    <w:rsid w:val="6DD45692"/>
    <w:rsid w:val="6E142B25"/>
    <w:rsid w:val="6E2E0D2D"/>
    <w:rsid w:val="6E313E22"/>
    <w:rsid w:val="6F3B64CA"/>
    <w:rsid w:val="6F8940F3"/>
    <w:rsid w:val="6FAD1286"/>
    <w:rsid w:val="7023779A"/>
    <w:rsid w:val="705A7660"/>
    <w:rsid w:val="7060279C"/>
    <w:rsid w:val="70ED0DB6"/>
    <w:rsid w:val="710F044A"/>
    <w:rsid w:val="711C6DDC"/>
    <w:rsid w:val="713F0604"/>
    <w:rsid w:val="714D4BF6"/>
    <w:rsid w:val="71A67DA3"/>
    <w:rsid w:val="71B44B4E"/>
    <w:rsid w:val="71B7463E"/>
    <w:rsid w:val="71F64F7F"/>
    <w:rsid w:val="71F87FE7"/>
    <w:rsid w:val="73000EAC"/>
    <w:rsid w:val="734B1A2E"/>
    <w:rsid w:val="73506305"/>
    <w:rsid w:val="7374314D"/>
    <w:rsid w:val="738642C8"/>
    <w:rsid w:val="73981A6B"/>
    <w:rsid w:val="73A8656E"/>
    <w:rsid w:val="73C117A4"/>
    <w:rsid w:val="740B407E"/>
    <w:rsid w:val="742C54E5"/>
    <w:rsid w:val="74673E70"/>
    <w:rsid w:val="74940C67"/>
    <w:rsid w:val="749D3A5E"/>
    <w:rsid w:val="74B65AAF"/>
    <w:rsid w:val="74BA691F"/>
    <w:rsid w:val="74CA5F2D"/>
    <w:rsid w:val="75520687"/>
    <w:rsid w:val="75742F72"/>
    <w:rsid w:val="757C3BD5"/>
    <w:rsid w:val="75893925"/>
    <w:rsid w:val="75CC448D"/>
    <w:rsid w:val="75E1612D"/>
    <w:rsid w:val="76A50E7A"/>
    <w:rsid w:val="76C26951"/>
    <w:rsid w:val="77613B11"/>
    <w:rsid w:val="77621E69"/>
    <w:rsid w:val="779C67B0"/>
    <w:rsid w:val="77A64F39"/>
    <w:rsid w:val="77C27719"/>
    <w:rsid w:val="77C8455D"/>
    <w:rsid w:val="77CC1DAA"/>
    <w:rsid w:val="77CE4C17"/>
    <w:rsid w:val="77D632DB"/>
    <w:rsid w:val="7811647C"/>
    <w:rsid w:val="78257D14"/>
    <w:rsid w:val="785902C5"/>
    <w:rsid w:val="786E5EA0"/>
    <w:rsid w:val="78755945"/>
    <w:rsid w:val="78861194"/>
    <w:rsid w:val="78B95140"/>
    <w:rsid w:val="78BF719C"/>
    <w:rsid w:val="78CB48EE"/>
    <w:rsid w:val="78EC2E1F"/>
    <w:rsid w:val="79043BFC"/>
    <w:rsid w:val="792706E3"/>
    <w:rsid w:val="798309DD"/>
    <w:rsid w:val="799932A5"/>
    <w:rsid w:val="799F326C"/>
    <w:rsid w:val="79A11CBE"/>
    <w:rsid w:val="7A010B4C"/>
    <w:rsid w:val="7A023AAC"/>
    <w:rsid w:val="7A066163"/>
    <w:rsid w:val="7A1E525A"/>
    <w:rsid w:val="7A316DFD"/>
    <w:rsid w:val="7A417A52"/>
    <w:rsid w:val="7A480529"/>
    <w:rsid w:val="7A490096"/>
    <w:rsid w:val="7A5D252C"/>
    <w:rsid w:val="7A725AB4"/>
    <w:rsid w:val="7AA04D70"/>
    <w:rsid w:val="7AA604D9"/>
    <w:rsid w:val="7ADA0446"/>
    <w:rsid w:val="7AE11278"/>
    <w:rsid w:val="7AE77AC8"/>
    <w:rsid w:val="7AF8153A"/>
    <w:rsid w:val="7B722E45"/>
    <w:rsid w:val="7B99070E"/>
    <w:rsid w:val="7BBD2674"/>
    <w:rsid w:val="7BCF1D8B"/>
    <w:rsid w:val="7BE75251"/>
    <w:rsid w:val="7C0641F8"/>
    <w:rsid w:val="7C264A87"/>
    <w:rsid w:val="7C5C5DE7"/>
    <w:rsid w:val="7C6A4C63"/>
    <w:rsid w:val="7CB4634A"/>
    <w:rsid w:val="7CE313CD"/>
    <w:rsid w:val="7D383C22"/>
    <w:rsid w:val="7D4C0330"/>
    <w:rsid w:val="7D8F3051"/>
    <w:rsid w:val="7D920355"/>
    <w:rsid w:val="7DC46E79"/>
    <w:rsid w:val="7DDD792B"/>
    <w:rsid w:val="7E16287D"/>
    <w:rsid w:val="7E355268"/>
    <w:rsid w:val="7E435D95"/>
    <w:rsid w:val="7E4D4993"/>
    <w:rsid w:val="7E543675"/>
    <w:rsid w:val="7E680EE5"/>
    <w:rsid w:val="7E75366D"/>
    <w:rsid w:val="7E7E5B40"/>
    <w:rsid w:val="7E9D4178"/>
    <w:rsid w:val="7EE527EB"/>
    <w:rsid w:val="7EF944E8"/>
    <w:rsid w:val="7F066F18"/>
    <w:rsid w:val="7F7B5C6B"/>
    <w:rsid w:val="7F7F5AC1"/>
    <w:rsid w:val="7F8813C8"/>
    <w:rsid w:val="7F985AAF"/>
    <w:rsid w:val="7FE80BDA"/>
    <w:rsid w:val="7FF014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70A5A450"/>
  <w15:docId w15:val="{E93569BC-9B07-441A-8CA2-26E018C40B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uiPriority="1" w:unhideWhenUsed="1"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HTML Code"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Calibri" w:hAnsi="Calibri"/>
      <w:kern w:val="2"/>
      <w:sz w:val="21"/>
      <w:szCs w:val="24"/>
    </w:rPr>
  </w:style>
  <w:style w:type="paragraph" w:styleId="1">
    <w:name w:val="heading 1"/>
    <w:basedOn w:val="a"/>
    <w:next w:val="a"/>
    <w:link w:val="10"/>
    <w:qFormat/>
    <w:pPr>
      <w:keepNext/>
      <w:keepLines/>
      <w:spacing w:before="340" w:after="330" w:line="576" w:lineRule="auto"/>
      <w:outlineLvl w:val="0"/>
    </w:pPr>
    <w:rPr>
      <w:b/>
      <w:kern w:val="44"/>
      <w:sz w:val="44"/>
    </w:rPr>
  </w:style>
  <w:style w:type="paragraph" w:styleId="2">
    <w:name w:val="heading 2"/>
    <w:basedOn w:val="a"/>
    <w:next w:val="a"/>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unhideWhenUsed/>
    <w:qFormat/>
    <w:pPr>
      <w:keepNext/>
      <w:keepLines/>
      <w:spacing w:before="260" w:after="260" w:line="413" w:lineRule="auto"/>
      <w:outlineLvl w:val="2"/>
    </w:pPr>
    <w:rPr>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pPr>
      <w:jc w:val="left"/>
    </w:pPr>
  </w:style>
  <w:style w:type="paragraph" w:styleId="TOC3">
    <w:name w:val="toc 3"/>
    <w:basedOn w:val="a"/>
    <w:next w:val="a"/>
    <w:pPr>
      <w:ind w:leftChars="400" w:left="840"/>
    </w:pPr>
  </w:style>
  <w:style w:type="paragraph" w:styleId="a5">
    <w:name w:val="footer"/>
    <w:basedOn w:val="a"/>
    <w:pPr>
      <w:tabs>
        <w:tab w:val="center" w:pos="4153"/>
        <w:tab w:val="right" w:pos="8306"/>
      </w:tabs>
      <w:snapToGrid w:val="0"/>
      <w:jc w:val="left"/>
    </w:pPr>
    <w:rPr>
      <w:sz w:val="18"/>
    </w:rPr>
  </w:style>
  <w:style w:type="paragraph" w:styleId="a6">
    <w:name w:val="header"/>
    <w:basedOn w:val="a"/>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TOC1">
    <w:name w:val="toc 1"/>
    <w:basedOn w:val="a"/>
    <w:next w:val="a"/>
  </w:style>
  <w:style w:type="paragraph" w:styleId="TOC2">
    <w:name w:val="toc 2"/>
    <w:basedOn w:val="a"/>
    <w:next w:val="a"/>
    <w:pPr>
      <w:ind w:leftChars="200" w:left="420"/>
    </w:pPr>
  </w:style>
  <w:style w:type="paragraph" w:styleId="HTML">
    <w:name w:val="HTML Preformatted"/>
    <w:basedOn w:val="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rPr>
  </w:style>
  <w:style w:type="paragraph" w:styleId="a7">
    <w:name w:val="Normal (Web)"/>
    <w:basedOn w:val="a"/>
    <w:pPr>
      <w:spacing w:beforeAutospacing="1" w:afterAutospacing="1"/>
      <w:jc w:val="left"/>
    </w:pPr>
    <w:rPr>
      <w:kern w:val="0"/>
      <w:sz w:val="24"/>
    </w:rPr>
  </w:style>
  <w:style w:type="paragraph" w:styleId="a8">
    <w:name w:val="annotation subject"/>
    <w:basedOn w:val="a3"/>
    <w:next w:val="a3"/>
    <w:link w:val="a9"/>
    <w:rPr>
      <w:b/>
      <w:bCs/>
    </w:rPr>
  </w:style>
  <w:style w:type="character" w:styleId="aa">
    <w:name w:val="Strong"/>
    <w:basedOn w:val="a0"/>
    <w:qFormat/>
    <w:rPr>
      <w:b/>
    </w:rPr>
  </w:style>
  <w:style w:type="character" w:styleId="ab">
    <w:name w:val="Emphasis"/>
    <w:basedOn w:val="a0"/>
    <w:qFormat/>
    <w:rPr>
      <w:i/>
    </w:rPr>
  </w:style>
  <w:style w:type="character" w:styleId="ac">
    <w:name w:val="Hyperlink"/>
    <w:basedOn w:val="a0"/>
    <w:qFormat/>
    <w:rPr>
      <w:color w:val="0000FF"/>
      <w:u w:val="single"/>
    </w:rPr>
  </w:style>
  <w:style w:type="character" w:styleId="HTML0">
    <w:name w:val="HTML Code"/>
    <w:basedOn w:val="a0"/>
    <w:qFormat/>
    <w:rPr>
      <w:rFonts w:ascii="Courier New" w:hAnsi="Courier New"/>
      <w:sz w:val="20"/>
    </w:rPr>
  </w:style>
  <w:style w:type="character" w:styleId="ad">
    <w:name w:val="annotation reference"/>
    <w:basedOn w:val="a0"/>
    <w:rPr>
      <w:sz w:val="21"/>
      <w:szCs w:val="21"/>
    </w:rPr>
  </w:style>
  <w:style w:type="character" w:customStyle="1" w:styleId="10">
    <w:name w:val="标题 1 字符"/>
    <w:link w:val="1"/>
    <w:rPr>
      <w:b/>
      <w:kern w:val="44"/>
      <w:sz w:val="44"/>
    </w:rPr>
  </w:style>
  <w:style w:type="character" w:customStyle="1" w:styleId="15">
    <w:name w:val="15"/>
    <w:basedOn w:val="a0"/>
    <w:rPr>
      <w:rFonts w:ascii="Calibri" w:hAnsi="Calibri" w:cs="Calibri" w:hint="default"/>
      <w:b/>
      <w:kern w:val="44"/>
      <w:sz w:val="44"/>
      <w:szCs w:val="44"/>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character" w:customStyle="1" w:styleId="a4">
    <w:name w:val="批注文字 字符"/>
    <w:basedOn w:val="a0"/>
    <w:link w:val="a3"/>
    <w:qFormat/>
    <w:rPr>
      <w:rFonts w:ascii="Calibri" w:hAnsi="Calibri"/>
      <w:kern w:val="2"/>
      <w:sz w:val="21"/>
      <w:szCs w:val="24"/>
    </w:rPr>
  </w:style>
  <w:style w:type="character" w:customStyle="1" w:styleId="a9">
    <w:name w:val="批注主题 字符"/>
    <w:basedOn w:val="a4"/>
    <w:link w:val="a8"/>
    <w:qFormat/>
    <w:rPr>
      <w:rFonts w:ascii="Calibri" w:hAnsi="Calibri"/>
      <w:b/>
      <w:bCs/>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1" Type="http://schemas.openxmlformats.org/officeDocument/2006/relationships/image" Target="media/image8.png"/><Relationship Id="rId42" Type="http://schemas.openxmlformats.org/officeDocument/2006/relationships/hyperlink" Target="https://baike.baidu.com/item/%E9%98%88%E5%80%BC%E5%88%86%E5%89%B2" TargetMode="External"/><Relationship Id="rId63" Type="http://schemas.openxmlformats.org/officeDocument/2006/relationships/oleObject" Target="embeddings/oleObject1.bin"/><Relationship Id="rId84" Type="http://schemas.openxmlformats.org/officeDocument/2006/relationships/image" Target="media/image52.wmf"/><Relationship Id="rId138" Type="http://schemas.openxmlformats.org/officeDocument/2006/relationships/image" Target="media/image99.png"/><Relationship Id="rId159" Type="http://schemas.openxmlformats.org/officeDocument/2006/relationships/image" Target="media/image117.png"/><Relationship Id="rId170" Type="http://schemas.openxmlformats.org/officeDocument/2006/relationships/image" Target="media/image128.png"/><Relationship Id="rId191" Type="http://schemas.openxmlformats.org/officeDocument/2006/relationships/image" Target="media/image149.jpeg"/><Relationship Id="rId107" Type="http://schemas.openxmlformats.org/officeDocument/2006/relationships/image" Target="media/image73.jpeg"/><Relationship Id="rId11" Type="http://schemas.openxmlformats.org/officeDocument/2006/relationships/footer" Target="footer1.xml"/><Relationship Id="rId32" Type="http://schemas.openxmlformats.org/officeDocument/2006/relationships/footer" Target="footer9.xml"/><Relationship Id="rId53" Type="http://schemas.openxmlformats.org/officeDocument/2006/relationships/image" Target="media/image30.png"/><Relationship Id="rId74" Type="http://schemas.openxmlformats.org/officeDocument/2006/relationships/image" Target="media/image46.wmf"/><Relationship Id="rId128" Type="http://schemas.microsoft.com/office/2011/relationships/commentsExtended" Target="commentsExtended.xml"/><Relationship Id="rId149" Type="http://schemas.openxmlformats.org/officeDocument/2006/relationships/hyperlink" Target="https://www.anaconda.com/" TargetMode="External"/><Relationship Id="rId5" Type="http://schemas.openxmlformats.org/officeDocument/2006/relationships/webSettings" Target="webSettings.xml"/><Relationship Id="rId95" Type="http://schemas.openxmlformats.org/officeDocument/2006/relationships/image" Target="media/image61.png"/><Relationship Id="rId160" Type="http://schemas.openxmlformats.org/officeDocument/2006/relationships/image" Target="media/image118.png"/><Relationship Id="rId181" Type="http://schemas.openxmlformats.org/officeDocument/2006/relationships/image" Target="media/image139.png"/><Relationship Id="rId22" Type="http://schemas.openxmlformats.org/officeDocument/2006/relationships/image" Target="media/image9.png"/><Relationship Id="rId43" Type="http://schemas.openxmlformats.org/officeDocument/2006/relationships/hyperlink" Target="https://baike.baidu.com/item/%E4%B8%8D%E8%BF%9E%E7%BB%AD%E6%80%A7" TargetMode="External"/><Relationship Id="rId64" Type="http://schemas.openxmlformats.org/officeDocument/2006/relationships/image" Target="media/image40.wmf"/><Relationship Id="rId118" Type="http://schemas.openxmlformats.org/officeDocument/2006/relationships/image" Target="media/image84.png"/><Relationship Id="rId139" Type="http://schemas.openxmlformats.org/officeDocument/2006/relationships/image" Target="media/image100.png"/><Relationship Id="rId85" Type="http://schemas.openxmlformats.org/officeDocument/2006/relationships/oleObject" Target="embeddings/oleObject10.bin"/><Relationship Id="rId150" Type="http://schemas.openxmlformats.org/officeDocument/2006/relationships/hyperlink" Target="https://so.csdn.net/so/search?q=conda&amp;spm=1001.2101.3001.7020" TargetMode="External"/><Relationship Id="rId171" Type="http://schemas.openxmlformats.org/officeDocument/2006/relationships/image" Target="media/image129.png"/><Relationship Id="rId192" Type="http://schemas.openxmlformats.org/officeDocument/2006/relationships/image" Target="media/image150.jpeg"/><Relationship Id="rId12" Type="http://schemas.openxmlformats.org/officeDocument/2006/relationships/footer" Target="footer2.xml"/><Relationship Id="rId33" Type="http://schemas.openxmlformats.org/officeDocument/2006/relationships/footer" Target="footer10.xml"/><Relationship Id="rId108" Type="http://schemas.openxmlformats.org/officeDocument/2006/relationships/image" Target="media/image74.jpeg"/><Relationship Id="rId129" Type="http://schemas.microsoft.com/office/2016/09/relationships/commentsIds" Target="commentsIds.xml"/><Relationship Id="rId54" Type="http://schemas.openxmlformats.org/officeDocument/2006/relationships/image" Target="media/image31.png"/><Relationship Id="rId75" Type="http://schemas.openxmlformats.org/officeDocument/2006/relationships/oleObject" Target="embeddings/oleObject6.bin"/><Relationship Id="rId96" Type="http://schemas.openxmlformats.org/officeDocument/2006/relationships/image" Target="media/image62.png"/><Relationship Id="rId140" Type="http://schemas.openxmlformats.org/officeDocument/2006/relationships/image" Target="media/image101.png"/><Relationship Id="rId161" Type="http://schemas.openxmlformats.org/officeDocument/2006/relationships/image" Target="media/image119.png"/><Relationship Id="rId182" Type="http://schemas.openxmlformats.org/officeDocument/2006/relationships/image" Target="media/image140.png"/><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hyperlink" Target="https://www.python.org/downloads/" TargetMode="External"/><Relationship Id="rId44" Type="http://schemas.openxmlformats.org/officeDocument/2006/relationships/image" Target="media/image22.png"/><Relationship Id="rId65" Type="http://schemas.openxmlformats.org/officeDocument/2006/relationships/oleObject" Target="embeddings/oleObject2.bin"/><Relationship Id="rId86" Type="http://schemas.openxmlformats.org/officeDocument/2006/relationships/image" Target="media/image53.png"/><Relationship Id="rId130" Type="http://schemas.microsoft.com/office/2018/08/relationships/commentsExtensible" Target="commentsExtensible.xml"/><Relationship Id="rId151" Type="http://schemas.openxmlformats.org/officeDocument/2006/relationships/image" Target="media/image109.png"/><Relationship Id="rId172" Type="http://schemas.openxmlformats.org/officeDocument/2006/relationships/image" Target="media/image130.png"/><Relationship Id="rId193" Type="http://schemas.openxmlformats.org/officeDocument/2006/relationships/image" Target="media/image151.jpeg"/><Relationship Id="rId13" Type="http://schemas.openxmlformats.org/officeDocument/2006/relationships/footer" Target="footer3.xml"/><Relationship Id="rId109" Type="http://schemas.openxmlformats.org/officeDocument/2006/relationships/image" Target="media/image75.jpeg"/><Relationship Id="rId34" Type="http://schemas.openxmlformats.org/officeDocument/2006/relationships/image" Target="media/image16.png"/><Relationship Id="rId55" Type="http://schemas.openxmlformats.org/officeDocument/2006/relationships/image" Target="media/image32.png"/><Relationship Id="rId76" Type="http://schemas.openxmlformats.org/officeDocument/2006/relationships/image" Target="media/image47.png"/><Relationship Id="rId97" Type="http://schemas.openxmlformats.org/officeDocument/2006/relationships/image" Target="media/image63.png"/><Relationship Id="rId120" Type="http://schemas.openxmlformats.org/officeDocument/2006/relationships/image" Target="media/image85.png"/><Relationship Id="rId141" Type="http://schemas.openxmlformats.org/officeDocument/2006/relationships/image" Target="media/image102.png"/><Relationship Id="rId7" Type="http://schemas.openxmlformats.org/officeDocument/2006/relationships/endnotes" Target="endnotes.xml"/><Relationship Id="rId71" Type="http://schemas.openxmlformats.org/officeDocument/2006/relationships/image" Target="media/image44.wmf"/><Relationship Id="rId92" Type="http://schemas.openxmlformats.org/officeDocument/2006/relationships/image" Target="media/image59.png"/><Relationship Id="rId162" Type="http://schemas.openxmlformats.org/officeDocument/2006/relationships/image" Target="media/image120.png"/><Relationship Id="rId183" Type="http://schemas.openxmlformats.org/officeDocument/2006/relationships/image" Target="media/image141.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footer" Target="footer6.xml"/><Relationship Id="rId40" Type="http://schemas.openxmlformats.org/officeDocument/2006/relationships/image" Target="media/image21.png"/><Relationship Id="rId45" Type="http://schemas.openxmlformats.org/officeDocument/2006/relationships/image" Target="media/image23.png"/><Relationship Id="rId66" Type="http://schemas.openxmlformats.org/officeDocument/2006/relationships/image" Target="media/image41.png"/><Relationship Id="rId87" Type="http://schemas.openxmlformats.org/officeDocument/2006/relationships/image" Target="media/image54.png"/><Relationship Id="rId110" Type="http://schemas.openxmlformats.org/officeDocument/2006/relationships/image" Target="media/image76.jpeg"/><Relationship Id="rId115" Type="http://schemas.openxmlformats.org/officeDocument/2006/relationships/image" Target="media/image81.png"/><Relationship Id="rId131" Type="http://schemas.openxmlformats.org/officeDocument/2006/relationships/image" Target="media/image92.png"/><Relationship Id="rId136" Type="http://schemas.openxmlformats.org/officeDocument/2006/relationships/image" Target="media/image97.png"/><Relationship Id="rId157" Type="http://schemas.openxmlformats.org/officeDocument/2006/relationships/image" Target="media/image115.png"/><Relationship Id="rId178" Type="http://schemas.openxmlformats.org/officeDocument/2006/relationships/image" Target="media/image136.jpeg"/><Relationship Id="rId61" Type="http://schemas.openxmlformats.org/officeDocument/2006/relationships/image" Target="media/image38.png"/><Relationship Id="rId82" Type="http://schemas.openxmlformats.org/officeDocument/2006/relationships/image" Target="media/image51.wmf"/><Relationship Id="rId152" Type="http://schemas.openxmlformats.org/officeDocument/2006/relationships/image" Target="media/image110.png"/><Relationship Id="rId173" Type="http://schemas.openxmlformats.org/officeDocument/2006/relationships/image" Target="media/image131.png"/><Relationship Id="rId194" Type="http://schemas.openxmlformats.org/officeDocument/2006/relationships/image" Target="media/image152.jpeg"/><Relationship Id="rId199" Type="http://schemas.microsoft.com/office/2011/relationships/people" Target="people.xml"/><Relationship Id="rId19" Type="http://schemas.openxmlformats.org/officeDocument/2006/relationships/image" Target="media/image6.png"/><Relationship Id="rId14" Type="http://schemas.openxmlformats.org/officeDocument/2006/relationships/footer" Target="footer4.xml"/><Relationship Id="rId30" Type="http://schemas.openxmlformats.org/officeDocument/2006/relationships/image" Target="media/image14.png"/><Relationship Id="rId35" Type="http://schemas.openxmlformats.org/officeDocument/2006/relationships/image" Target="media/image17.png"/><Relationship Id="rId56" Type="http://schemas.openxmlformats.org/officeDocument/2006/relationships/image" Target="media/image33.png"/><Relationship Id="rId77" Type="http://schemas.openxmlformats.org/officeDocument/2006/relationships/image" Target="media/image48.png"/><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91.png"/><Relationship Id="rId147" Type="http://schemas.openxmlformats.org/officeDocument/2006/relationships/image" Target="media/image108.png"/><Relationship Id="rId168" Type="http://schemas.openxmlformats.org/officeDocument/2006/relationships/image" Target="media/image126.png"/><Relationship Id="rId8" Type="http://schemas.openxmlformats.org/officeDocument/2006/relationships/header" Target="header1.xml"/><Relationship Id="rId51" Type="http://schemas.openxmlformats.org/officeDocument/2006/relationships/image" Target="media/image28.png"/><Relationship Id="rId72" Type="http://schemas.openxmlformats.org/officeDocument/2006/relationships/oleObject" Target="embeddings/oleObject5.bin"/><Relationship Id="rId93" Type="http://schemas.openxmlformats.org/officeDocument/2006/relationships/image" Target="media/image60.png"/><Relationship Id="rId98" Type="http://schemas.openxmlformats.org/officeDocument/2006/relationships/image" Target="media/image64.png"/><Relationship Id="rId121" Type="http://schemas.openxmlformats.org/officeDocument/2006/relationships/image" Target="media/image86.png"/><Relationship Id="rId142" Type="http://schemas.openxmlformats.org/officeDocument/2006/relationships/image" Target="media/image103.png"/><Relationship Id="rId163" Type="http://schemas.openxmlformats.org/officeDocument/2006/relationships/image" Target="media/image121.png"/><Relationship Id="rId184" Type="http://schemas.openxmlformats.org/officeDocument/2006/relationships/image" Target="media/image142.png"/><Relationship Id="rId189" Type="http://schemas.openxmlformats.org/officeDocument/2006/relationships/image" Target="media/image147.png"/><Relationship Id="rId3" Type="http://schemas.openxmlformats.org/officeDocument/2006/relationships/styles" Target="styles.xml"/><Relationship Id="rId25" Type="http://schemas.openxmlformats.org/officeDocument/2006/relationships/footer" Target="footer7.xml"/><Relationship Id="rId46" Type="http://schemas.openxmlformats.org/officeDocument/2006/relationships/hyperlink" Target="https://so.csdn.net/so/search?q=%E6%9F%B1%E7%8A%B6%E5%9B%BE&amp;spm=1001.2101.3001.7020" TargetMode="External"/><Relationship Id="rId67" Type="http://schemas.openxmlformats.org/officeDocument/2006/relationships/image" Target="media/image42.wmf"/><Relationship Id="rId116" Type="http://schemas.openxmlformats.org/officeDocument/2006/relationships/image" Target="media/image82.png"/><Relationship Id="rId137" Type="http://schemas.openxmlformats.org/officeDocument/2006/relationships/image" Target="media/image98.png"/><Relationship Id="rId158" Type="http://schemas.openxmlformats.org/officeDocument/2006/relationships/image" Target="media/image116.png"/><Relationship Id="rId20" Type="http://schemas.openxmlformats.org/officeDocument/2006/relationships/image" Target="media/image7.png"/><Relationship Id="rId41" Type="http://schemas.openxmlformats.org/officeDocument/2006/relationships/hyperlink" Target="https://baike.baidu.com/item/%E9%98%88%E5%80%BC/7442398" TargetMode="External"/><Relationship Id="rId62" Type="http://schemas.openxmlformats.org/officeDocument/2006/relationships/image" Target="media/image39.wmf"/><Relationship Id="rId83" Type="http://schemas.openxmlformats.org/officeDocument/2006/relationships/oleObject" Target="embeddings/oleObject9.bin"/><Relationship Id="rId88" Type="http://schemas.openxmlformats.org/officeDocument/2006/relationships/image" Target="media/image55.png"/><Relationship Id="rId111" Type="http://schemas.openxmlformats.org/officeDocument/2006/relationships/image" Target="media/image77.png"/><Relationship Id="rId132" Type="http://schemas.openxmlformats.org/officeDocument/2006/relationships/image" Target="media/image93.jpeg"/><Relationship Id="rId153" Type="http://schemas.openxmlformats.org/officeDocument/2006/relationships/image" Target="media/image111.png"/><Relationship Id="rId174" Type="http://schemas.openxmlformats.org/officeDocument/2006/relationships/image" Target="media/image132.png"/><Relationship Id="rId179" Type="http://schemas.openxmlformats.org/officeDocument/2006/relationships/image" Target="media/image137.jpeg"/><Relationship Id="rId195" Type="http://schemas.openxmlformats.org/officeDocument/2006/relationships/footer" Target="footer11.xml"/><Relationship Id="rId190" Type="http://schemas.openxmlformats.org/officeDocument/2006/relationships/image" Target="media/image148.png"/><Relationship Id="rId15" Type="http://schemas.openxmlformats.org/officeDocument/2006/relationships/footer" Target="footer5.xml"/><Relationship Id="rId36" Type="http://schemas.openxmlformats.org/officeDocument/2006/relationships/image" Target="media/image18.png"/><Relationship Id="rId57" Type="http://schemas.openxmlformats.org/officeDocument/2006/relationships/image" Target="media/image34.png"/><Relationship Id="rId106" Type="http://schemas.openxmlformats.org/officeDocument/2006/relationships/image" Target="media/image72.png"/><Relationship Id="rId127" Type="http://schemas.openxmlformats.org/officeDocument/2006/relationships/comments" Target="comments.xml"/><Relationship Id="rId10" Type="http://schemas.openxmlformats.org/officeDocument/2006/relationships/image" Target="media/image2.png"/><Relationship Id="rId31" Type="http://schemas.openxmlformats.org/officeDocument/2006/relationships/image" Target="media/image15.png"/><Relationship Id="rId52" Type="http://schemas.openxmlformats.org/officeDocument/2006/relationships/image" Target="media/image29.png"/><Relationship Id="rId73" Type="http://schemas.openxmlformats.org/officeDocument/2006/relationships/image" Target="media/image45.png"/><Relationship Id="rId78" Type="http://schemas.openxmlformats.org/officeDocument/2006/relationships/image" Target="media/image49.wmf"/><Relationship Id="rId94" Type="http://schemas.openxmlformats.org/officeDocument/2006/relationships/hyperlink" Target="https://www.slicer.org/" TargetMode="External"/><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7.png"/><Relationship Id="rId143" Type="http://schemas.openxmlformats.org/officeDocument/2006/relationships/image" Target="media/image104.png"/><Relationship Id="rId148" Type="http://schemas.openxmlformats.org/officeDocument/2006/relationships/hyperlink" Target="https://so.csdn.net/so/search?q=anaconda&amp;spm=1001.2101.3001.7020" TargetMode="External"/><Relationship Id="rId164" Type="http://schemas.openxmlformats.org/officeDocument/2006/relationships/image" Target="media/image122.png"/><Relationship Id="rId169" Type="http://schemas.openxmlformats.org/officeDocument/2006/relationships/image" Target="media/image127.png"/><Relationship Id="rId185" Type="http://schemas.openxmlformats.org/officeDocument/2006/relationships/image" Target="media/image143.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38.png"/><Relationship Id="rId26" Type="http://schemas.openxmlformats.org/officeDocument/2006/relationships/footer" Target="footer8.xml"/><Relationship Id="rId47" Type="http://schemas.openxmlformats.org/officeDocument/2006/relationships/image" Target="media/image24.png"/><Relationship Id="rId68" Type="http://schemas.openxmlformats.org/officeDocument/2006/relationships/oleObject" Target="embeddings/oleObject3.bin"/><Relationship Id="rId89" Type="http://schemas.openxmlformats.org/officeDocument/2006/relationships/image" Target="media/image56.png"/><Relationship Id="rId112" Type="http://schemas.openxmlformats.org/officeDocument/2006/relationships/image" Target="media/image78.png"/><Relationship Id="rId133" Type="http://schemas.openxmlformats.org/officeDocument/2006/relationships/image" Target="media/image94.jpeg"/><Relationship Id="rId154" Type="http://schemas.openxmlformats.org/officeDocument/2006/relationships/image" Target="media/image112.png"/><Relationship Id="rId175" Type="http://schemas.openxmlformats.org/officeDocument/2006/relationships/image" Target="media/image133.png"/><Relationship Id="rId196" Type="http://schemas.openxmlformats.org/officeDocument/2006/relationships/footer" Target="footer12.xml"/><Relationship Id="rId200" Type="http://schemas.openxmlformats.org/officeDocument/2006/relationships/theme" Target="theme/theme1.xml"/><Relationship Id="rId16" Type="http://schemas.openxmlformats.org/officeDocument/2006/relationships/image" Target="media/image3.png"/><Relationship Id="rId37" Type="http://schemas.openxmlformats.org/officeDocument/2006/relationships/image" Target="media/image19.png"/><Relationship Id="rId58" Type="http://schemas.openxmlformats.org/officeDocument/2006/relationships/image" Target="media/image35.png"/><Relationship Id="rId79" Type="http://schemas.openxmlformats.org/officeDocument/2006/relationships/oleObject" Target="embeddings/oleObject7.bin"/><Relationship Id="rId102" Type="http://schemas.openxmlformats.org/officeDocument/2006/relationships/image" Target="media/image68.png"/><Relationship Id="rId123" Type="http://schemas.openxmlformats.org/officeDocument/2006/relationships/image" Target="media/image88.png"/><Relationship Id="rId144" Type="http://schemas.openxmlformats.org/officeDocument/2006/relationships/image" Target="media/image105.png"/><Relationship Id="rId90" Type="http://schemas.openxmlformats.org/officeDocument/2006/relationships/image" Target="media/image57.png"/><Relationship Id="rId165" Type="http://schemas.openxmlformats.org/officeDocument/2006/relationships/image" Target="media/image123.png"/><Relationship Id="rId186" Type="http://schemas.openxmlformats.org/officeDocument/2006/relationships/image" Target="media/image144.png"/><Relationship Id="rId27" Type="http://schemas.openxmlformats.org/officeDocument/2006/relationships/image" Target="media/image11.png"/><Relationship Id="rId48" Type="http://schemas.openxmlformats.org/officeDocument/2006/relationships/image" Target="media/image25.png"/><Relationship Id="rId69" Type="http://schemas.openxmlformats.org/officeDocument/2006/relationships/image" Target="media/image43.wmf"/><Relationship Id="rId113" Type="http://schemas.openxmlformats.org/officeDocument/2006/relationships/image" Target="media/image79.png"/><Relationship Id="rId134" Type="http://schemas.openxmlformats.org/officeDocument/2006/relationships/image" Target="media/image95.jpeg"/><Relationship Id="rId80" Type="http://schemas.openxmlformats.org/officeDocument/2006/relationships/image" Target="media/image50.wmf"/><Relationship Id="rId155" Type="http://schemas.openxmlformats.org/officeDocument/2006/relationships/image" Target="media/image113.png"/><Relationship Id="rId176" Type="http://schemas.openxmlformats.org/officeDocument/2006/relationships/image" Target="media/image134.jpeg"/><Relationship Id="rId197" Type="http://schemas.openxmlformats.org/officeDocument/2006/relationships/footer" Target="footer13.xml"/><Relationship Id="rId17" Type="http://schemas.openxmlformats.org/officeDocument/2006/relationships/image" Target="media/image4.png"/><Relationship Id="rId38" Type="http://schemas.openxmlformats.org/officeDocument/2006/relationships/image" Target="media/image20.png"/><Relationship Id="rId59" Type="http://schemas.openxmlformats.org/officeDocument/2006/relationships/image" Target="media/image36.png"/><Relationship Id="rId103" Type="http://schemas.openxmlformats.org/officeDocument/2006/relationships/image" Target="media/image69.png"/><Relationship Id="rId124" Type="http://schemas.openxmlformats.org/officeDocument/2006/relationships/image" Target="media/image89.png"/><Relationship Id="rId70" Type="http://schemas.openxmlformats.org/officeDocument/2006/relationships/oleObject" Target="embeddings/oleObject4.bin"/><Relationship Id="rId91" Type="http://schemas.openxmlformats.org/officeDocument/2006/relationships/image" Target="media/image58.png"/><Relationship Id="rId145" Type="http://schemas.openxmlformats.org/officeDocument/2006/relationships/image" Target="media/image106.png"/><Relationship Id="rId166" Type="http://schemas.openxmlformats.org/officeDocument/2006/relationships/image" Target="media/image124.png"/><Relationship Id="rId187" Type="http://schemas.openxmlformats.org/officeDocument/2006/relationships/image" Target="media/image145.png"/><Relationship Id="rId1" Type="http://schemas.openxmlformats.org/officeDocument/2006/relationships/customXml" Target="../customXml/item1.xml"/><Relationship Id="rId28" Type="http://schemas.openxmlformats.org/officeDocument/2006/relationships/image" Target="media/image12.png"/><Relationship Id="rId49" Type="http://schemas.openxmlformats.org/officeDocument/2006/relationships/image" Target="media/image26.png"/><Relationship Id="rId114" Type="http://schemas.openxmlformats.org/officeDocument/2006/relationships/image" Target="media/image80.png"/><Relationship Id="rId60" Type="http://schemas.openxmlformats.org/officeDocument/2006/relationships/image" Target="media/image37.png"/><Relationship Id="rId81" Type="http://schemas.openxmlformats.org/officeDocument/2006/relationships/oleObject" Target="embeddings/oleObject8.bin"/><Relationship Id="rId135" Type="http://schemas.openxmlformats.org/officeDocument/2006/relationships/image" Target="media/image96.jpeg"/><Relationship Id="rId156" Type="http://schemas.openxmlformats.org/officeDocument/2006/relationships/image" Target="media/image114.png"/><Relationship Id="rId177" Type="http://schemas.openxmlformats.org/officeDocument/2006/relationships/image" Target="media/image135.jpeg"/><Relationship Id="rId198" Type="http://schemas.openxmlformats.org/officeDocument/2006/relationships/fontTable" Target="fontTable.xml"/><Relationship Id="rId18" Type="http://schemas.openxmlformats.org/officeDocument/2006/relationships/image" Target="media/image5.png"/><Relationship Id="rId39" Type="http://schemas.openxmlformats.org/officeDocument/2006/relationships/hyperlink" Target="https://baike.baidu.com/item/%E9%98%88%E5%80%BC/7442398" TargetMode="External"/><Relationship Id="rId50" Type="http://schemas.openxmlformats.org/officeDocument/2006/relationships/image" Target="media/image27.png"/><Relationship Id="rId104" Type="http://schemas.openxmlformats.org/officeDocument/2006/relationships/image" Target="media/image70.png"/><Relationship Id="rId125" Type="http://schemas.openxmlformats.org/officeDocument/2006/relationships/image" Target="media/image90.png"/><Relationship Id="rId146" Type="http://schemas.openxmlformats.org/officeDocument/2006/relationships/image" Target="media/image107.png"/><Relationship Id="rId167" Type="http://schemas.openxmlformats.org/officeDocument/2006/relationships/image" Target="media/image125.png"/><Relationship Id="rId188" Type="http://schemas.openxmlformats.org/officeDocument/2006/relationships/image" Target="media/image14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1</Pages>
  <Words>5739</Words>
  <Characters>32713</Characters>
  <Application>Microsoft Office Word</Application>
  <DocSecurity>0</DocSecurity>
  <Lines>272</Lines>
  <Paragraphs>76</Paragraphs>
  <ScaleCrop>false</ScaleCrop>
  <Company/>
  <LinksUpToDate>false</LinksUpToDate>
  <CharactersWithSpaces>38376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杜 秀全</cp:lastModifiedBy>
  <cp:revision>5</cp:revision>
  <dcterms:created xsi:type="dcterms:W3CDTF">2022-06-29T15:50:00Z</dcterms:created>
  <dcterms:modified xsi:type="dcterms:W3CDTF">2022-07-06T03:01:00Z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2052-11.1.0.11830</vt:lpwstr>
  </property>
  <property fmtid="{D5CDD505-2E9C-101B-9397-08002B2CF9AE}" pid="3" name="ICV">
    <vt:lpwstr>98517643502B45B089C1829A94432F34</vt:lpwstr>
  </property>
</Properties>
</file>